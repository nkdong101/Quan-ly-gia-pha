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53E9F7" w14:textId="77777777" w:rsidR="00615EA5" w:rsidRDefault="00DF3A24" w:rsidP="00615EA5">
      <w:pPr>
        <w:pBdr>
          <w:top w:val="nil"/>
          <w:left w:val="nil"/>
          <w:bottom w:val="nil"/>
          <w:right w:val="nil"/>
          <w:between w:val="nil"/>
        </w:pBdr>
        <w:spacing w:before="161" w:line="240" w:lineRule="auto"/>
        <w:ind w:left="587" w:right="434"/>
        <w:jc w:val="center"/>
        <w:rPr>
          <w:b/>
          <w:lang w:val="en-US"/>
        </w:rPr>
      </w:pPr>
      <w:bookmarkStart w:id="0" w:name="_Hlk185276442"/>
      <w:r>
        <w:rPr>
          <w:b/>
          <w:noProof/>
        </w:rPr>
        <mc:AlternateContent>
          <mc:Choice Requires="wpg">
            <w:drawing>
              <wp:anchor distT="0" distB="0" distL="0" distR="0" simplePos="0" relativeHeight="251659264" behindDoc="1" locked="0" layoutInCell="1" hidden="0" allowOverlap="1" wp14:anchorId="21A823A6" wp14:editId="4A6C5E43">
                <wp:simplePos x="0" y="0"/>
                <wp:positionH relativeFrom="margin">
                  <wp:align>left</wp:align>
                </wp:positionH>
                <wp:positionV relativeFrom="margin">
                  <wp:align>top</wp:align>
                </wp:positionV>
                <wp:extent cx="5995283" cy="8872537"/>
                <wp:effectExtent l="0" t="0" r="24130" b="24130"/>
                <wp:wrapNone/>
                <wp:docPr id="1" name="Group 1"/>
                <wp:cNvGraphicFramePr/>
                <a:graphic xmlns:a="http://schemas.openxmlformats.org/drawingml/2006/main">
                  <a:graphicData uri="http://schemas.microsoft.com/office/word/2010/wordprocessingGroup">
                    <wpg:wgp>
                      <wpg:cNvGrpSpPr/>
                      <wpg:grpSpPr>
                        <a:xfrm>
                          <a:off x="0" y="0"/>
                          <a:ext cx="5995283" cy="8872537"/>
                          <a:chOff x="2278632" y="4053"/>
                          <a:chExt cx="6134735" cy="7555558"/>
                        </a:xfrm>
                      </wpg:grpSpPr>
                      <wpg:grpSp>
                        <wpg:cNvPr id="1872967520" name="Group 1872967520"/>
                        <wpg:cNvGrpSpPr/>
                        <wpg:grpSpPr>
                          <a:xfrm>
                            <a:off x="2278632" y="4053"/>
                            <a:ext cx="6134735" cy="7555558"/>
                            <a:chOff x="4762" y="4762"/>
                            <a:chExt cx="6134735" cy="8877796"/>
                          </a:xfrm>
                        </wpg:grpSpPr>
                        <wps:wsp>
                          <wps:cNvPr id="896377071" name="Rectangle 896377071"/>
                          <wps:cNvSpPr/>
                          <wps:spPr>
                            <a:xfrm>
                              <a:off x="101295" y="471369"/>
                              <a:ext cx="2687072" cy="8411189"/>
                            </a:xfrm>
                            <a:prstGeom prst="rect">
                              <a:avLst/>
                            </a:prstGeom>
                            <a:noFill/>
                            <a:ln>
                              <a:noFill/>
                            </a:ln>
                          </wps:spPr>
                          <wps:txbx>
                            <w:txbxContent>
                              <w:p w14:paraId="235D1D70" w14:textId="77777777" w:rsidR="00615EA5" w:rsidRDefault="00615EA5" w:rsidP="00615EA5">
                                <w:pPr>
                                  <w:spacing w:line="240" w:lineRule="auto"/>
                                  <w:ind w:left="0" w:firstLine="0"/>
                                  <w:textDirection w:val="btLr"/>
                                  <w:rPr>
                                    <w:lang w:val="en-US"/>
                                  </w:rPr>
                                </w:pPr>
                              </w:p>
                              <w:p w14:paraId="463F0E3B" w14:textId="77777777" w:rsidR="00DF3A24" w:rsidRPr="00615EA5" w:rsidRDefault="00DF3A24" w:rsidP="00615EA5">
                                <w:pPr>
                                  <w:spacing w:line="240" w:lineRule="auto"/>
                                  <w:ind w:left="0" w:firstLine="0"/>
                                  <w:textDirection w:val="btLr"/>
                                  <w:rPr>
                                    <w:lang w:val="en-US"/>
                                  </w:rP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blip>
                            <a:srcRect/>
                            <a:stretch/>
                          </pic:blipFill>
                          <pic:spPr>
                            <a:xfrm>
                              <a:off x="9525" y="9525"/>
                              <a:ext cx="6125082" cy="8863965"/>
                            </a:xfrm>
                            <a:prstGeom prst="rect">
                              <a:avLst/>
                            </a:prstGeom>
                            <a:noFill/>
                            <a:ln>
                              <a:noFill/>
                            </a:ln>
                          </pic:spPr>
                        </pic:pic>
                        <wps:wsp>
                          <wps:cNvPr id="751665589" name="Freeform: Shape 751665589"/>
                          <wps:cNvSpPr/>
                          <wps:spPr>
                            <a:xfrm>
                              <a:off x="4762" y="4762"/>
                              <a:ext cx="6134735" cy="8873490"/>
                            </a:xfrm>
                            <a:custGeom>
                              <a:avLst/>
                              <a:gdLst/>
                              <a:ahLst/>
                              <a:cxnLst/>
                              <a:rect l="l" t="t" r="r" b="b"/>
                              <a:pathLst>
                                <a:path w="6134735" h="8873490" extrusionOk="0">
                                  <a:moveTo>
                                    <a:pt x="0" y="8873490"/>
                                  </a:moveTo>
                                  <a:lnTo>
                                    <a:pt x="6134608" y="8873490"/>
                                  </a:lnTo>
                                  <a:lnTo>
                                    <a:pt x="6134608" y="0"/>
                                  </a:lnTo>
                                  <a:lnTo>
                                    <a:pt x="0" y="0"/>
                                  </a:lnTo>
                                  <a:lnTo>
                                    <a:pt x="0" y="887349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0">
                              <a:alphaModFix/>
                            </a:blip>
                            <a:srcRect/>
                            <a:stretch/>
                          </pic:blipFill>
                          <pic:spPr>
                            <a:xfrm>
                              <a:off x="2362136" y="1673479"/>
                              <a:ext cx="1428750" cy="1428749"/>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21A823A6" id="Group 1" o:spid="_x0000_s1026" style="position:absolute;left:0;text-align:left;margin-left:0;margin-top:0;width:472.05pt;height:698.6pt;z-index:-251657216;mso-wrap-distance-left:0;mso-wrap-distance-right:0;mso-position-horizontal:left;mso-position-horizontal-relative:margin;mso-position-vertical:top;mso-position-vertical-relative:margin;mso-width-relative:margin;mso-height-relative:margin" coordorigin="22786,40" coordsize="61347,75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&#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9v2c/wDlJ38a/wDr1l/9Dt6/Qmvz2/Zz/wCU&#10;nfxr/wCvWX/0O3r9CaACv53P2gv+S6/Eb/sYr/8A9KHr+iOv53P2gv8AkuvxG/7GK/8A/Sh6iRcd&#10;z6t+Hf8AyT/wz/2C7X/0UtFHw7/5J/4Z/wCwXa/+ilooKPjj4kf8lE8T/wDYWuv/AEa9fu/+yT/y&#10;bJ8L/wDsX7L/ANFLX4QfEj/konif/sLXX/o16/d/9kn/AJNk+F//AGL9l/6KWiJMj10dK+Af+CtP&#10;/Iv/AAl/7Dsv/oCV9/DpXwD/AMFaf+Rf+Ev/AGHZf/QEqnsQfe9t/wAe0X+4tWKr23/HtF/uLV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7fs5/8pO/jX/16y/8AodvX6E1+e37Of/KTv41/&#10;9esv/odvX6E0AFfzuftBf8l1+I3/AGMV/wD+lD1/RHX87n7QX/JdfiN/2MV//wClD1Ei47n1b8O/&#10;+Sf+Gf8AsF2v/opaKPh3/wAk/wDDP/YLtf8A0UtFBR8cfEj/AJKJ4n/7C11/6Nev3f8A2Sf+TZPh&#10;f/2L9l/6KWvwg+JH/JRPE/8A2Frr/wBGvX7v/sk/8myfC/8A7F+y/wDRS0RJkeujpXwD/wAFaf8A&#10;kX/hL/2HZf8A0BK+/h0r4B/4K0/8i/8ACX/sOy/+gJVPYg+97b/j2i/3FqxVe2/49ov9xas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b9nP8A5Sd/Gv8A69Zf/Q7ev0Jr89v2c/8A&#10;lJ38a/8Ar1l/9Dt6/QmgAr+dz9oL/kuvxG/7GK//APSh6/ojr+dz9oL/AJLr8Rv+xiv/AP0oeokX&#10;Hc+rfh3/AMk/8M/9gu1/9FLRR8O/+Sf+Gf8AsF2v/opaKCj44+JH/JRPE/8A2Frr/wBGvX7v/sk/&#10;8myfC/8A7F+y/wDRS1+EHxI/5KJ4n/7C11/6Nev3f/ZJ/wCTZPhf/wBi/Zf+iloiTI9dHSvgH/gr&#10;T/yL/wAJf+w7L/6Alffw6V8A/wDBWn/kX/hL/wBh2X/0BKp7EH3vbf8AHtF/uLViq9t/x7Rf7i1Y&#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9nP/lJ38a/+vWX/ANDt6/Qmvz2/Zz/5Sd/Gv/r1&#10;l/8AQ7ev0JoAK/nc/aC/5Lr8Rv8AsYr/AP8ASh6/ojr+dz9oL/kuvxG/7GK//wDSh6iRcdz6t+Hf&#10;/JP/AAz/ANgu1/8ARS0UfDv/AJJ/4Z/7Bdr/AOilooKPjj4kf8lE8T/9ha6/9GvX7v8A7JP/ACbJ&#10;8L/+xfsv/RS1+EHxI/5KJ4n/AOwtdf8Ao16/d/8AZJ/5Nk+F/wD2L9l/6KWiJMj10dK+Af8AgrT/&#10;AMi/8Jf+w7L/AOgJX38OlfAP/BWn/kX/AIS/9h2X/wBASqexB9723/HtF/uLViq9t/x7Rf7i1Y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e37Of/KTv41/9esv/AKHb1+hNfnt+zn/yk7+N&#10;f/XrL/6Hb1+hNABX87n7QX/JdfiN/wBjFf8A/pQ9f0R1/O5+0F/yXX4jf9jFf/8ApQ9RIuO59W/D&#10;v/kn/hn/ALBdr/6KWij4d/8AJP8Awz/2C7X/ANFLRQUfHHxI/wCSieJ/+wtdf+jXr93/ANkn/k2T&#10;4X/9i/Zf+ilr8IPiR/yUTxP/ANha6/8ARr1+7/7JP/Jsnwv/AOxfsv8A0UtESZHro6V8A/8ABWn/&#10;AJF/4S/9h2X/ANASvv4dK+Af+CtP/Iv/AAl/7Dsv/oCVT2IPve2/49ov9xasVXtv+PaL/cWr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b9nP/lJ38a/+vWX/wBDt6/Qmvz2/Zz/AOUnfxr/&#10;AOvWX/0O3r9CaACv53P2gv8AkuvxG/7GK/8A/Sh6/ojr+dz9oL/kuvxG/wCxiv8A/wBKHqJFx3Pq&#10;34d/8k/8M/8AYLtf/RS0UfDv/kn/AIZ/7Bdr/wCilooKPjj4kf8AJRPE/wD2Frr/ANGvX7v/ALJP&#10;/Jsnwv8A+xfsv/RS1+EHxI/5KJ4n/wCwtdf+jXr93/2Sf+TZPhf/ANi/Zf8AopaIkyPXR0r4B/4K&#10;0/8AIv8Awl/7Dsv/AKAlffw6V8A/8Faf+Rf+Ev8A2HZf/QEqnsQfe9t/x7Rf7i1Yqvbf8e0X+4tW&#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2/Zz/5Sd/Gv/r1l/wDQ7ev0Jr89v2c/+Unfxr/6&#10;9Zf/AEO3r9CaACv53P2gv+S6/Eb/ALGK/wD/AEoev6I6/nc/aC/5Lr8Rv+xiv/8A0oeokXHc+rfh&#10;3/yT/wAM/wDYLtf/AEUtFHw7/wCSf+Gf+wXa/wDopaKCj44+JH/JRPE//YWuv/Rr1+7/AOyT/wAm&#10;yfC//sX7L/0UtfhB8SP+SieJ/wDsLXX/AKNev3f/AGSf+TZPhf8A9i/Zf+iloiTI9dHSvgH/AIK0&#10;/wDIv/CX/sOy/wDoCV9/DpXwD/wVp/5F/wCEv/Ydl/8AQEqnsQfe9t/x7Rf7i1Yqvbf8e0X+4tW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">
                <v:group id="Group 1872967520" o:spid="_x0000_s1027" style="position:absolute;left:22786;top:40;width:61347;height:75556" coordorigin="47,47" coordsize="61347,8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">
                  <v:rect id="Rectangle 896377071" o:spid="_x0000_s1028" style="position:absolute;left:1012;top:4713;width:26871;height:84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" filled="f" stroked="f">
                    <v:textbox inset="2.53958mm,2.53958mm,2.53958mm,2.53958mm">
                      <w:txbxContent>
                        <w:p w14:paraId="235D1D70" w14:textId="77777777" w:rsidR="00615EA5" w:rsidRDefault="00615EA5" w:rsidP="00615EA5">
                          <w:pPr>
                            <w:spacing w:line="240" w:lineRule="auto"/>
                            <w:ind w:left="0" w:firstLine="0"/>
                            <w:textDirection w:val="btLr"/>
                            <w:rPr>
                              <w:lang w:val="en-US"/>
                            </w:rPr>
                          </w:pPr>
                        </w:p>
                        <w:p w14:paraId="463F0E3B" w14:textId="77777777" w:rsidR="00DF3A24" w:rsidRPr="00615EA5" w:rsidRDefault="00DF3A24" w:rsidP="00615EA5">
                          <w:pPr>
                            <w:spacing w:line="240" w:lineRule="auto"/>
                            <w:ind w:left="0" w:firstLine="0"/>
                            <w:textDirection w:val="btL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95;top:95;width:61251;height:886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">
                    <v:imagedata r:id="rId11" o:title=""/>
                  </v:shape>
                  <v:shape id="Freeform: Shape 751665589" o:spid="_x0000_s1030" style="position:absolute;left:47;top:47;width:61347;height:88735;visibility:visible;mso-wrap-style:square;v-text-anchor:middle" coordsize="6134735,887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" path="m,8873490r6134608,l6134608,,,,,8873490xe" filled="f" strokecolor="blue">
                    <v:stroke startarrowwidth="narrow" startarrowlength="short" endarrowwidth="narrow" endarrowlength="short"/>
                    <v:path arrowok="t" o:extrusionok="f"/>
                  </v:shape>
                  <v:shape id="Shape 6" o:spid="_x0000_s1031" type="#_x0000_t75" style="position:absolute;left:23621;top:16734;width:14287;height:14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">
                    <v:imagedata r:id="rId12" o:title=""/>
                  </v:shape>
                </v:group>
                <w10:wrap anchorx="margin" anchory="margin"/>
              </v:group>
            </w:pict>
          </mc:Fallback>
        </mc:AlternateContent>
      </w:r>
    </w:p>
    <w:p w14:paraId="42436FB0" w14:textId="77777777" w:rsidR="00DF3A24" w:rsidRDefault="00DF3A24" w:rsidP="008C1F0B">
      <w:pPr>
        <w:pBdr>
          <w:top w:val="nil"/>
          <w:left w:val="nil"/>
          <w:bottom w:val="nil"/>
          <w:right w:val="nil"/>
          <w:between w:val="nil"/>
        </w:pBdr>
        <w:spacing w:before="161" w:line="240" w:lineRule="auto"/>
        <w:ind w:left="0" w:right="434" w:firstLine="0"/>
        <w:rPr>
          <w:b/>
          <w:lang w:val="en-US"/>
        </w:rPr>
      </w:pPr>
    </w:p>
    <w:p w14:paraId="30208D4D" w14:textId="77777777" w:rsidR="00615EA5" w:rsidRDefault="00615EA5" w:rsidP="00DF3A24">
      <w:pPr>
        <w:pBdr>
          <w:top w:val="nil"/>
          <w:left w:val="nil"/>
          <w:bottom w:val="nil"/>
          <w:right w:val="nil"/>
          <w:between w:val="nil"/>
        </w:pBdr>
        <w:spacing w:before="161" w:line="240" w:lineRule="auto"/>
        <w:ind w:left="587" w:right="434"/>
        <w:jc w:val="center"/>
        <w:rPr>
          <w:b/>
        </w:rPr>
      </w:pPr>
      <w:r>
        <w:rPr>
          <w:b/>
        </w:rPr>
        <w:t>TRƯỜNG ĐẠI HỌC CÔNG NGHIỆP HÀ NỘI KHOA CÔNG</w:t>
      </w:r>
      <w:r w:rsidR="00DF3A24">
        <w:rPr>
          <w:b/>
          <w:lang w:val="en-US"/>
        </w:rPr>
        <w:t xml:space="preserve"> </w:t>
      </w:r>
      <w:r>
        <w:rPr>
          <w:b/>
        </w:rPr>
        <w:t>NGHỆ THÔNG TIN</w:t>
      </w:r>
    </w:p>
    <w:p w14:paraId="6BD99F0F" w14:textId="77777777" w:rsidR="00615EA5" w:rsidRDefault="00615EA5" w:rsidP="00615EA5">
      <w:pPr>
        <w:spacing w:before="34" w:line="240" w:lineRule="auto"/>
        <w:ind w:left="152"/>
        <w:jc w:val="center"/>
        <w:rPr>
          <w:b/>
        </w:rPr>
      </w:pPr>
      <w:r>
        <w:rPr>
          <w:b/>
        </w:rPr>
        <w:t>---</w:t>
      </w:r>
      <w:r>
        <w:rPr>
          <w:rFonts w:ascii="Segoe UI Symbol" w:hAnsi="Segoe UI Symbol" w:cs="Segoe UI Symbol"/>
        </w:rPr>
        <w:t>🙤🕮🙦</w:t>
      </w:r>
      <w:r>
        <w:rPr>
          <w:b/>
        </w:rPr>
        <w:t>---</w:t>
      </w:r>
    </w:p>
    <w:p w14:paraId="16B7E55B" w14:textId="77777777" w:rsidR="00615EA5" w:rsidRDefault="00615EA5" w:rsidP="00615EA5">
      <w:pPr>
        <w:spacing w:line="240" w:lineRule="auto"/>
        <w:jc w:val="center"/>
        <w:rPr>
          <w:b/>
        </w:rPr>
      </w:pPr>
    </w:p>
    <w:p w14:paraId="27E6A4E8" w14:textId="77777777" w:rsidR="00615EA5" w:rsidRPr="0043750A" w:rsidRDefault="00615EA5" w:rsidP="00615EA5">
      <w:pPr>
        <w:spacing w:line="240" w:lineRule="auto"/>
        <w:rPr>
          <w:b/>
        </w:rPr>
      </w:pPr>
    </w:p>
    <w:p w14:paraId="565131BF" w14:textId="77777777" w:rsidR="00615EA5" w:rsidRDefault="00615EA5" w:rsidP="00615EA5">
      <w:pPr>
        <w:spacing w:line="240" w:lineRule="auto"/>
        <w:jc w:val="center"/>
        <w:rPr>
          <w:b/>
        </w:rPr>
      </w:pPr>
    </w:p>
    <w:p w14:paraId="03EE4196" w14:textId="77777777" w:rsidR="00615EA5" w:rsidRDefault="00615EA5" w:rsidP="00615EA5">
      <w:pPr>
        <w:spacing w:line="240" w:lineRule="auto"/>
        <w:jc w:val="center"/>
        <w:rPr>
          <w:b/>
        </w:rPr>
      </w:pPr>
    </w:p>
    <w:p w14:paraId="6656B8C2" w14:textId="77777777" w:rsidR="00615EA5" w:rsidRDefault="00615EA5" w:rsidP="00615EA5">
      <w:pPr>
        <w:spacing w:line="240" w:lineRule="auto"/>
        <w:jc w:val="center"/>
        <w:rPr>
          <w:b/>
        </w:rPr>
      </w:pPr>
    </w:p>
    <w:p w14:paraId="27FADD32" w14:textId="77777777" w:rsidR="00615EA5" w:rsidRDefault="00615EA5" w:rsidP="00615EA5">
      <w:pPr>
        <w:spacing w:line="240" w:lineRule="auto"/>
        <w:jc w:val="center"/>
        <w:rPr>
          <w:b/>
        </w:rPr>
      </w:pPr>
    </w:p>
    <w:p w14:paraId="5E047E29" w14:textId="77777777" w:rsidR="00615EA5" w:rsidRPr="0043750A" w:rsidRDefault="00615EA5" w:rsidP="00615EA5">
      <w:pPr>
        <w:spacing w:line="240" w:lineRule="auto"/>
        <w:ind w:left="0" w:firstLine="0"/>
        <w:rPr>
          <w:b/>
        </w:rPr>
      </w:pPr>
    </w:p>
    <w:p w14:paraId="6D68D12B" w14:textId="77777777" w:rsidR="00615EA5" w:rsidRPr="0043750A" w:rsidRDefault="00615EA5" w:rsidP="00615EA5">
      <w:pPr>
        <w:spacing w:line="240" w:lineRule="auto"/>
        <w:ind w:left="150"/>
        <w:jc w:val="center"/>
        <w:rPr>
          <w:b/>
        </w:rPr>
      </w:pPr>
    </w:p>
    <w:p w14:paraId="692D5C80" w14:textId="77777777" w:rsidR="00615EA5" w:rsidRPr="0043750A" w:rsidRDefault="00615EA5" w:rsidP="00615EA5">
      <w:pPr>
        <w:spacing w:line="240" w:lineRule="auto"/>
        <w:ind w:left="150"/>
        <w:jc w:val="center"/>
        <w:rPr>
          <w:b/>
        </w:rPr>
      </w:pPr>
    </w:p>
    <w:p w14:paraId="0C427A56" w14:textId="77777777" w:rsidR="00DF3A24" w:rsidRPr="00AE7487" w:rsidRDefault="00DF3A24" w:rsidP="008C1F0B">
      <w:pPr>
        <w:spacing w:line="240" w:lineRule="auto"/>
        <w:ind w:left="0" w:firstLine="0"/>
        <w:rPr>
          <w:b/>
        </w:rPr>
      </w:pPr>
    </w:p>
    <w:p w14:paraId="6D5BF4EE" w14:textId="77777777" w:rsidR="008C1F0B" w:rsidRPr="00AE7487" w:rsidRDefault="008C1F0B" w:rsidP="008C1F0B">
      <w:pPr>
        <w:spacing w:before="120" w:line="240" w:lineRule="auto"/>
        <w:ind w:left="284" w:firstLine="301"/>
        <w:jc w:val="center"/>
        <w:rPr>
          <w:bCs/>
        </w:rPr>
      </w:pPr>
    </w:p>
    <w:p w14:paraId="7BD0376F" w14:textId="77777777" w:rsidR="008C1F0B" w:rsidRPr="00AE7487" w:rsidRDefault="008C1F0B" w:rsidP="008C1F0B">
      <w:pPr>
        <w:spacing w:before="120" w:line="240" w:lineRule="auto"/>
        <w:ind w:left="0" w:firstLine="0"/>
        <w:rPr>
          <w:bCs/>
        </w:rPr>
      </w:pPr>
    </w:p>
    <w:p w14:paraId="7DEB8998" w14:textId="77777777" w:rsidR="008C1F0B" w:rsidRPr="008C1F0B" w:rsidRDefault="008C1F0B" w:rsidP="008C1F0B">
      <w:pPr>
        <w:spacing w:before="120" w:line="240" w:lineRule="auto"/>
        <w:ind w:left="284" w:firstLine="301"/>
        <w:jc w:val="center"/>
        <w:rPr>
          <w:bCs/>
        </w:rPr>
      </w:pPr>
      <w:r w:rsidRPr="008C1F0B">
        <w:rPr>
          <w:bCs/>
        </w:rPr>
        <w:t>ĐỒ ÁN TỐT NGHIỆP ĐẠI HỌC</w:t>
      </w:r>
    </w:p>
    <w:p w14:paraId="500A7831" w14:textId="77777777" w:rsidR="00615EA5" w:rsidRPr="008C1F0B" w:rsidRDefault="008C1F0B" w:rsidP="008C1F0B">
      <w:pPr>
        <w:spacing w:before="120" w:line="240" w:lineRule="auto"/>
        <w:ind w:left="284" w:firstLine="301"/>
        <w:jc w:val="center"/>
        <w:rPr>
          <w:bCs/>
        </w:rPr>
      </w:pPr>
      <w:r w:rsidRPr="008C1F0B">
        <w:rPr>
          <w:bCs/>
        </w:rPr>
        <w:t>NGÀNH KỸ THUẬT PHẦN MỀM</w:t>
      </w:r>
    </w:p>
    <w:p w14:paraId="3CB1BFE6" w14:textId="77777777" w:rsidR="00615EA5" w:rsidRPr="008C1F0B" w:rsidRDefault="00846F3D" w:rsidP="00615EA5">
      <w:pPr>
        <w:spacing w:before="73" w:line="240" w:lineRule="auto"/>
        <w:jc w:val="center"/>
        <w:rPr>
          <w:b/>
          <w:sz w:val="40"/>
          <w:szCs w:val="40"/>
        </w:rPr>
      </w:pPr>
      <w:r w:rsidRPr="008C1F0B">
        <w:rPr>
          <w:b/>
          <w:sz w:val="40"/>
          <w:szCs w:val="40"/>
        </w:rPr>
        <w:t>Xây dựng website quản lý gia phả cho dòng họ Ngô</w:t>
      </w:r>
    </w:p>
    <w:p w14:paraId="0A1BBB11" w14:textId="77777777" w:rsidR="00615EA5" w:rsidRPr="0043750A" w:rsidRDefault="00615EA5" w:rsidP="00615EA5">
      <w:pPr>
        <w:jc w:val="center"/>
        <w:rPr>
          <w:b/>
        </w:rPr>
      </w:pPr>
    </w:p>
    <w:p w14:paraId="64E42CDA" w14:textId="77777777" w:rsidR="00DF3A24" w:rsidRPr="00A31012" w:rsidRDefault="00DF3A24" w:rsidP="003F0060">
      <w:pPr>
        <w:ind w:left="0" w:firstLine="0"/>
        <w:rPr>
          <w:b/>
        </w:rPr>
      </w:pPr>
    </w:p>
    <w:tbl>
      <w:tblPr>
        <w:tblStyle w:val="TableGrid"/>
        <w:tblW w:w="6578" w:type="dxa"/>
        <w:tblInd w:w="1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3828"/>
      </w:tblGrid>
      <w:tr w:rsidR="008C1F0B" w14:paraId="0B921800" w14:textId="77777777" w:rsidTr="008C1F0B">
        <w:tc>
          <w:tcPr>
            <w:tcW w:w="2750" w:type="dxa"/>
          </w:tcPr>
          <w:p w14:paraId="20999172" w14:textId="77777777" w:rsidR="008C1F0B" w:rsidRPr="008C1F0B" w:rsidRDefault="008C1F0B" w:rsidP="008C1F0B">
            <w:pPr>
              <w:spacing w:before="120" w:after="120"/>
              <w:ind w:left="0" w:firstLine="0"/>
              <w:rPr>
                <w:b/>
                <w:lang w:val="en-US"/>
              </w:rPr>
            </w:pPr>
            <w:r w:rsidRPr="008C1F0B">
              <w:rPr>
                <w:b/>
                <w:lang w:val="en-US"/>
              </w:rPr>
              <w:t>GVHD</w:t>
            </w:r>
          </w:p>
        </w:tc>
        <w:tc>
          <w:tcPr>
            <w:tcW w:w="3828" w:type="dxa"/>
          </w:tcPr>
          <w:p w14:paraId="3E6D8B9F" w14:textId="77777777" w:rsidR="008C1F0B" w:rsidRPr="008C1F0B" w:rsidRDefault="008C1F0B" w:rsidP="008C1F0B">
            <w:pPr>
              <w:spacing w:before="120" w:after="120"/>
              <w:ind w:left="0" w:firstLine="0"/>
              <w:rPr>
                <w:bCs/>
                <w:lang w:val="en-US"/>
              </w:rPr>
            </w:pPr>
            <w:r w:rsidRPr="008C1F0B">
              <w:rPr>
                <w:bCs/>
                <w:lang w:val="en-US"/>
              </w:rPr>
              <w:t xml:space="preserve">TS. Nguyễn Thị </w:t>
            </w:r>
            <w:proofErr w:type="spellStart"/>
            <w:r w:rsidRPr="008C1F0B">
              <w:rPr>
                <w:bCs/>
                <w:lang w:val="en-US"/>
              </w:rPr>
              <w:t>Mỹ</w:t>
            </w:r>
            <w:proofErr w:type="spellEnd"/>
            <w:r w:rsidRPr="008C1F0B">
              <w:rPr>
                <w:bCs/>
                <w:lang w:val="en-US"/>
              </w:rPr>
              <w:t xml:space="preserve"> Bình</w:t>
            </w:r>
          </w:p>
        </w:tc>
      </w:tr>
      <w:tr w:rsidR="008C1F0B" w14:paraId="32D44300" w14:textId="77777777" w:rsidTr="008C1F0B">
        <w:tc>
          <w:tcPr>
            <w:tcW w:w="2750" w:type="dxa"/>
          </w:tcPr>
          <w:p w14:paraId="7EAF652E" w14:textId="77777777" w:rsidR="008C1F0B" w:rsidRDefault="008C1F0B" w:rsidP="008C1F0B">
            <w:pPr>
              <w:spacing w:before="120" w:after="120"/>
              <w:ind w:left="0" w:firstLine="0"/>
              <w:rPr>
                <w:b/>
                <w:lang w:val="en-US"/>
              </w:rPr>
            </w:pPr>
            <w:r>
              <w:rPr>
                <w:b/>
                <w:lang w:val="en-US"/>
              </w:rPr>
              <w:t xml:space="preserve">Sinh </w:t>
            </w:r>
            <w:proofErr w:type="spellStart"/>
            <w:r>
              <w:rPr>
                <w:b/>
                <w:lang w:val="en-US"/>
              </w:rPr>
              <w:t>viên</w:t>
            </w:r>
            <w:proofErr w:type="spellEnd"/>
          </w:p>
        </w:tc>
        <w:tc>
          <w:tcPr>
            <w:tcW w:w="3828" w:type="dxa"/>
          </w:tcPr>
          <w:p w14:paraId="29C983DB" w14:textId="77777777" w:rsidR="008C1F0B" w:rsidRPr="008C1F0B" w:rsidRDefault="008C1F0B" w:rsidP="008C1F0B">
            <w:pPr>
              <w:spacing w:before="120" w:after="120"/>
              <w:ind w:left="0" w:firstLine="0"/>
              <w:rPr>
                <w:bCs/>
                <w:lang w:val="en-US"/>
              </w:rPr>
            </w:pPr>
            <w:r w:rsidRPr="008C1F0B">
              <w:rPr>
                <w:bCs/>
                <w:lang w:val="en-US"/>
              </w:rPr>
              <w:t>Ngô Kim Đông</w:t>
            </w:r>
          </w:p>
        </w:tc>
      </w:tr>
      <w:tr w:rsidR="008C1F0B" w14:paraId="44A6B937" w14:textId="77777777" w:rsidTr="008C1F0B">
        <w:tc>
          <w:tcPr>
            <w:tcW w:w="2750" w:type="dxa"/>
          </w:tcPr>
          <w:p w14:paraId="141B13B2" w14:textId="77777777" w:rsidR="008C1F0B" w:rsidRDefault="008C1F0B" w:rsidP="008C1F0B">
            <w:pPr>
              <w:spacing w:before="120" w:after="120"/>
              <w:ind w:left="0" w:firstLine="0"/>
              <w:rPr>
                <w:b/>
                <w:lang w:val="en-US"/>
              </w:rPr>
            </w:pPr>
            <w:proofErr w:type="spellStart"/>
            <w:r>
              <w:rPr>
                <w:b/>
                <w:lang w:val="en-US"/>
              </w:rPr>
              <w:t>Mã</w:t>
            </w:r>
            <w:proofErr w:type="spellEnd"/>
            <w:r>
              <w:rPr>
                <w:b/>
                <w:lang w:val="en-US"/>
              </w:rPr>
              <w:t xml:space="preserve"> </w:t>
            </w:r>
            <w:proofErr w:type="spellStart"/>
            <w:r>
              <w:rPr>
                <w:b/>
                <w:lang w:val="en-US"/>
              </w:rPr>
              <w:t>sinh</w:t>
            </w:r>
            <w:proofErr w:type="spellEnd"/>
            <w:r>
              <w:rPr>
                <w:b/>
                <w:lang w:val="en-US"/>
              </w:rPr>
              <w:t xml:space="preserve"> </w:t>
            </w:r>
            <w:proofErr w:type="spellStart"/>
            <w:r>
              <w:rPr>
                <w:b/>
                <w:lang w:val="en-US"/>
              </w:rPr>
              <w:t>viên</w:t>
            </w:r>
            <w:proofErr w:type="spellEnd"/>
          </w:p>
        </w:tc>
        <w:tc>
          <w:tcPr>
            <w:tcW w:w="3828" w:type="dxa"/>
          </w:tcPr>
          <w:p w14:paraId="6DCF4C15" w14:textId="77777777" w:rsidR="008C1F0B" w:rsidRPr="008C1F0B" w:rsidRDefault="008C1F0B" w:rsidP="008C1F0B">
            <w:pPr>
              <w:spacing w:before="120" w:after="120"/>
              <w:ind w:left="0" w:firstLine="0"/>
              <w:rPr>
                <w:bCs/>
                <w:lang w:val="en-US"/>
              </w:rPr>
            </w:pPr>
            <w:r w:rsidRPr="008C1F0B">
              <w:rPr>
                <w:bCs/>
                <w:lang w:val="en-US"/>
              </w:rPr>
              <w:t>2020604782</w:t>
            </w:r>
          </w:p>
        </w:tc>
      </w:tr>
      <w:tr w:rsidR="008C1F0B" w14:paraId="38246571" w14:textId="77777777" w:rsidTr="008C1F0B">
        <w:tc>
          <w:tcPr>
            <w:tcW w:w="2750" w:type="dxa"/>
          </w:tcPr>
          <w:p w14:paraId="4B1C48EC" w14:textId="77777777" w:rsidR="008C1F0B" w:rsidRDefault="008C1F0B" w:rsidP="008C1F0B">
            <w:pPr>
              <w:spacing w:before="120" w:after="120"/>
              <w:ind w:left="0" w:firstLine="0"/>
              <w:rPr>
                <w:b/>
                <w:lang w:val="en-US"/>
              </w:rPr>
            </w:pPr>
            <w:proofErr w:type="spellStart"/>
            <w:r>
              <w:rPr>
                <w:b/>
                <w:lang w:val="en-US"/>
              </w:rPr>
              <w:t>Lớp</w:t>
            </w:r>
            <w:proofErr w:type="spellEnd"/>
          </w:p>
        </w:tc>
        <w:tc>
          <w:tcPr>
            <w:tcW w:w="3828" w:type="dxa"/>
          </w:tcPr>
          <w:p w14:paraId="17266CB0" w14:textId="77777777" w:rsidR="008C1F0B" w:rsidRPr="008C1F0B" w:rsidRDefault="008C1F0B" w:rsidP="008C1F0B">
            <w:pPr>
              <w:spacing w:before="120" w:after="120"/>
              <w:ind w:left="0" w:firstLine="0"/>
              <w:rPr>
                <w:bCs/>
                <w:lang w:val="en-US"/>
              </w:rPr>
            </w:pPr>
            <w:r w:rsidRPr="008C1F0B">
              <w:rPr>
                <w:bCs/>
                <w:lang w:val="en-US"/>
              </w:rPr>
              <w:t>KTPM03 – K15</w:t>
            </w:r>
          </w:p>
        </w:tc>
      </w:tr>
    </w:tbl>
    <w:p w14:paraId="67548128" w14:textId="77777777" w:rsidR="00DF3A24" w:rsidRPr="008C1F0B" w:rsidRDefault="00DF3A24" w:rsidP="008C1F0B">
      <w:pPr>
        <w:ind w:left="0" w:firstLine="0"/>
        <w:rPr>
          <w:b/>
          <w:lang w:val="en-US"/>
        </w:rPr>
      </w:pPr>
    </w:p>
    <w:p w14:paraId="2FEBC4F5" w14:textId="77777777" w:rsidR="00DF3A24" w:rsidRPr="0043750A" w:rsidRDefault="00DF3A24" w:rsidP="00615EA5">
      <w:pPr>
        <w:ind w:firstLine="437"/>
        <w:jc w:val="center"/>
        <w:rPr>
          <w:b/>
        </w:rPr>
      </w:pPr>
    </w:p>
    <w:p w14:paraId="02EFB44A" w14:textId="77777777" w:rsidR="00DF3A24" w:rsidRPr="008C1F0B" w:rsidRDefault="00DF3A24" w:rsidP="008C1F0B">
      <w:pPr>
        <w:ind w:left="0" w:firstLine="0"/>
        <w:rPr>
          <w:b/>
          <w:lang w:val="en-US"/>
        </w:rPr>
      </w:pPr>
    </w:p>
    <w:p w14:paraId="40E420B9" w14:textId="77777777" w:rsidR="00DF3A24" w:rsidRPr="0043750A" w:rsidRDefault="00DF3A24" w:rsidP="00615EA5">
      <w:pPr>
        <w:ind w:firstLine="437"/>
        <w:jc w:val="center"/>
        <w:rPr>
          <w:b/>
        </w:rPr>
      </w:pPr>
    </w:p>
    <w:p w14:paraId="0AC828A3" w14:textId="77777777" w:rsidR="00DF3A24" w:rsidRPr="0043750A" w:rsidRDefault="00DF3A24" w:rsidP="00615EA5">
      <w:pPr>
        <w:ind w:firstLine="437"/>
        <w:jc w:val="center"/>
        <w:rPr>
          <w:b/>
        </w:rPr>
      </w:pPr>
    </w:p>
    <w:p w14:paraId="48F2A58D" w14:textId="2EDB49F7" w:rsidR="009B70E0" w:rsidRPr="009B70E0" w:rsidRDefault="00615EA5" w:rsidP="009B70E0">
      <w:pPr>
        <w:jc w:val="center"/>
        <w:rPr>
          <w:b/>
          <w:bCs/>
          <w:sz w:val="32"/>
          <w:szCs w:val="32"/>
          <w:lang w:val="en-US"/>
        </w:rPr>
      </w:pPr>
      <w:r w:rsidRPr="009B70E0">
        <w:rPr>
          <w:b/>
          <w:bCs/>
          <w:sz w:val="32"/>
          <w:szCs w:val="32"/>
        </w:rPr>
        <w:t>Hà</w:t>
      </w:r>
      <w:r w:rsidR="008C1F0B" w:rsidRPr="009B70E0">
        <w:rPr>
          <w:b/>
          <w:bCs/>
          <w:sz w:val="32"/>
          <w:szCs w:val="32"/>
        </w:rPr>
        <w:t xml:space="preserve"> </w:t>
      </w:r>
      <w:r w:rsidRPr="009B70E0">
        <w:rPr>
          <w:b/>
          <w:bCs/>
          <w:sz w:val="32"/>
          <w:szCs w:val="32"/>
        </w:rPr>
        <w:t>Nội, Năm 2024</w:t>
      </w:r>
      <w:bookmarkEnd w:id="0"/>
      <w:r w:rsidRPr="009B70E0">
        <w:rPr>
          <w:b/>
          <w:bCs/>
          <w:sz w:val="32"/>
          <w:szCs w:val="32"/>
        </w:rPr>
        <w:br w:type="page"/>
      </w:r>
    </w:p>
    <w:p w14:paraId="3BCBAE03" w14:textId="1CBAE512" w:rsidR="00DF3A24" w:rsidRPr="009B70E0" w:rsidRDefault="00DF3A24" w:rsidP="009B70E0">
      <w:pPr>
        <w:pStyle w:val="Heading1"/>
        <w:numPr>
          <w:ilvl w:val="0"/>
          <w:numId w:val="0"/>
        </w:numPr>
        <w:ind w:left="432"/>
      </w:pPr>
      <w:bookmarkStart w:id="1" w:name="_Toc185542028"/>
      <w:bookmarkStart w:id="2" w:name="_Toc185550456"/>
      <w:r w:rsidRPr="009B70E0">
        <w:lastRenderedPageBreak/>
        <w:t>LỜI CẢM ƠN</w:t>
      </w:r>
      <w:bookmarkEnd w:id="1"/>
      <w:bookmarkEnd w:id="2"/>
    </w:p>
    <w:p w14:paraId="0FDF76CB" w14:textId="77777777" w:rsidR="001254F4" w:rsidRPr="00A31012" w:rsidRDefault="001254F4" w:rsidP="001254F4">
      <w:pPr>
        <w:spacing w:line="360" w:lineRule="auto"/>
        <w:ind w:left="0" w:firstLine="720"/>
        <w:rPr>
          <w:i/>
          <w:sz w:val="26"/>
          <w:szCs w:val="26"/>
        </w:rPr>
      </w:pPr>
      <w:r w:rsidRPr="001254F4">
        <w:rPr>
          <w:i/>
        </w:rPr>
        <w:t xml:space="preserve">Lời đầu tiên, em xin gửi lời cảm ơn chân thành nhất tới </w:t>
      </w:r>
      <w:r w:rsidRPr="0043750A">
        <w:rPr>
          <w:i/>
        </w:rPr>
        <w:t>cô Nguyễn Thị Mỹ Bình</w:t>
      </w:r>
      <w:r w:rsidRPr="001254F4">
        <w:rPr>
          <w:i/>
        </w:rPr>
        <w:t xml:space="preserve">. Trong suốt quá trình học tập và thực hiện đề tài này, chúng em đã được nhận sự chú ý, hướng dẫn tận tâm và tâm huyết từ cô. Những điều mà chúng em nhận được không chỉ giới hạn ở kiến thức chuyên ngành, mà còn vượt ra ngoài điều đó - đó là những lời khuyên, chia sẻ thực tế từ thầy. Phương pháp giảng dạy của thầy đã giúp chúng em khám phá và phát triển tiềm năng của bản thân. </w:t>
      </w:r>
      <w:r w:rsidR="00F36A39">
        <w:rPr>
          <w:i/>
          <w:sz w:val="26"/>
          <w:szCs w:val="26"/>
        </w:rPr>
        <w:t>Với sự quan tâm, dạy dỗ, chỉ bảo tận tình chu đáo của cô , đến nay em đã có thể hoàn thành bài báo cáo đồ án tốt nghiệp, đề tài: “Xây dựng</w:t>
      </w:r>
      <w:r w:rsidR="00F36A39" w:rsidRPr="00F36A39">
        <w:rPr>
          <w:i/>
          <w:sz w:val="26"/>
          <w:szCs w:val="26"/>
        </w:rPr>
        <w:t xml:space="preserve"> Website quản lý gia phả cho dòng họ Ngô</w:t>
      </w:r>
      <w:r w:rsidR="00F36A39">
        <w:rPr>
          <w:i/>
          <w:sz w:val="26"/>
          <w:szCs w:val="26"/>
        </w:rPr>
        <w:t>”.</w:t>
      </w:r>
    </w:p>
    <w:p w14:paraId="0ADD0B16" w14:textId="77777777" w:rsidR="00846F3D" w:rsidRPr="00846F3D" w:rsidRDefault="00846F3D" w:rsidP="00846F3D">
      <w:pPr>
        <w:spacing w:line="360" w:lineRule="auto"/>
        <w:ind w:left="0" w:firstLine="720"/>
        <w:rPr>
          <w:i/>
        </w:rPr>
      </w:pPr>
      <w:r w:rsidRPr="00846F3D">
        <w:rPr>
          <w:i/>
        </w:rPr>
        <w:t>Em cũng xin gửi lời cảm ơn đến Ban giám hiệu nhà trường và các thầy cô tại khoa Công nghệ Thông tin đã tạo điều kiện thuận lợi về môi trường học tập, cơ sở vật chất và các nguồn tài liệu hữu ích, giúp em có thể hoàn thành tốt chương trình học và đề tài tốt nghiệp này.</w:t>
      </w:r>
    </w:p>
    <w:p w14:paraId="5CFF0D74" w14:textId="77777777" w:rsidR="00846F3D" w:rsidRPr="00846F3D" w:rsidRDefault="00846F3D" w:rsidP="00846F3D">
      <w:pPr>
        <w:spacing w:line="360" w:lineRule="auto"/>
        <w:ind w:left="0" w:firstLine="720"/>
        <w:rPr>
          <w:i/>
        </w:rPr>
      </w:pPr>
      <w:r w:rsidRPr="00846F3D">
        <w:rPr>
          <w:i/>
        </w:rPr>
        <w:t>Bên cạnh đó, em muốn bày tỏ lòng biết ơn tới gia đình và bạn bè – những người luôn ủng hộ, động viên em cả về tinh thần lẫn vật chất trong suốt thời gian học tập và thực hiện đồ án. Sự khích lệ từ họ là chỗ dựa vững chắc để em tiếp tục cố gắng và hoàn thành mục tiêu của mình.</w:t>
      </w:r>
    </w:p>
    <w:p w14:paraId="3FB3F967" w14:textId="77777777" w:rsidR="00846F3D" w:rsidRPr="00A31012" w:rsidRDefault="00846F3D" w:rsidP="00846F3D">
      <w:pPr>
        <w:spacing w:line="360" w:lineRule="auto"/>
        <w:ind w:left="0" w:firstLine="0"/>
        <w:rPr>
          <w:i/>
        </w:rPr>
      </w:pPr>
      <w:r w:rsidRPr="00846F3D">
        <w:rPr>
          <w:i/>
        </w:rPr>
        <w:t>Cuối cùng, em xin gửi lời cảm ơn tới các bạn cùng lớp, những người đã không ngại chia sẻ kiến thức, góp ý chân thành, và cùng em vượt qua những thử thách trong quá trình thực hiện đồ án.</w:t>
      </w:r>
    </w:p>
    <w:p w14:paraId="7673AB39" w14:textId="77777777" w:rsidR="00F36A39" w:rsidRDefault="00F36A39" w:rsidP="00F36A39">
      <w:pPr>
        <w:spacing w:line="362" w:lineRule="auto"/>
        <w:ind w:left="0" w:right="378" w:firstLine="720"/>
      </w:pPr>
      <w:r w:rsidRPr="00E63436">
        <w:rPr>
          <w:i/>
        </w:rPr>
        <w:t xml:space="preserve">Dù đã cố gắng hoàn thành dự án một cách tốt nhất, nhưng chắc chắn sẽ không tránh khỏi những thiếu sót. </w:t>
      </w:r>
      <w:r>
        <w:rPr>
          <w:i/>
        </w:rPr>
        <w:t>Em</w:t>
      </w:r>
      <w:r w:rsidRPr="00E63436">
        <w:rPr>
          <w:i/>
        </w:rPr>
        <w:t xml:space="preserve"> mong nhận được những góp ý quý báu từ thầy cô và các bạn để cải thiện và phát triển dự án trong tương lai.</w:t>
      </w:r>
    </w:p>
    <w:p w14:paraId="4E7C9C7F" w14:textId="77777777" w:rsidR="00F36A39" w:rsidRDefault="00F36A39" w:rsidP="00F36A39">
      <w:pPr>
        <w:spacing w:line="317" w:lineRule="auto"/>
        <w:ind w:left="5782" w:firstLine="0"/>
      </w:pPr>
      <w:r>
        <w:t>Em xin chân thành cảm ơn!</w:t>
      </w:r>
    </w:p>
    <w:p w14:paraId="1D8C9878" w14:textId="77777777" w:rsidR="001254F4" w:rsidRPr="0043750A" w:rsidRDefault="00F36A39" w:rsidP="00F36A39">
      <w:pPr>
        <w:ind w:left="5040" w:firstLine="720"/>
        <w:jc w:val="center"/>
      </w:pPr>
      <w:r>
        <w:t>Ngô Kim Đông</w:t>
      </w:r>
    </w:p>
    <w:p w14:paraId="35C1EF63" w14:textId="77777777" w:rsidR="00161B83" w:rsidRDefault="00161B83" w:rsidP="00161B83">
      <w:r>
        <w:tab/>
      </w:r>
      <w:r>
        <w:tab/>
      </w:r>
    </w:p>
    <w:p w14:paraId="6C0980DA" w14:textId="77777777" w:rsidR="00161B83" w:rsidRDefault="00161B83">
      <w:r>
        <w:br w:type="page"/>
      </w:r>
    </w:p>
    <w:p w14:paraId="19699576" w14:textId="17AA3466" w:rsidR="00161B83" w:rsidRDefault="00161B83" w:rsidP="009B70E0">
      <w:pPr>
        <w:jc w:val="center"/>
        <w:rPr>
          <w:b/>
          <w:bCs/>
          <w:lang w:val="en-US"/>
        </w:rPr>
      </w:pPr>
      <w:r w:rsidRPr="00161B83">
        <w:rPr>
          <w:b/>
          <w:bCs/>
        </w:rPr>
        <w:lastRenderedPageBreak/>
        <w:t>MỤC LỤC</w:t>
      </w:r>
    </w:p>
    <w:p w14:paraId="04BA86CA" w14:textId="30AA7900"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r>
        <w:rPr>
          <w:lang w:val="en-US"/>
        </w:rPr>
        <w:fldChar w:fldCharType="begin"/>
      </w:r>
      <w:r>
        <w:rPr>
          <w:lang w:val="en-US"/>
        </w:rPr>
        <w:instrText xml:space="preserve"> TOC \o "1-3" \h \z \u </w:instrText>
      </w:r>
      <w:r>
        <w:rPr>
          <w:lang w:val="en-US"/>
        </w:rPr>
        <w:fldChar w:fldCharType="separate"/>
      </w:r>
      <w:hyperlink w:anchor="_Toc185550456" w:history="1">
        <w:r w:rsidRPr="007F0C36">
          <w:rPr>
            <w:rStyle w:val="Hyperlink"/>
            <w:noProof/>
          </w:rPr>
          <w:t>LỜI CẢM ƠN</w:t>
        </w:r>
        <w:r>
          <w:rPr>
            <w:noProof/>
            <w:webHidden/>
          </w:rPr>
          <w:tab/>
        </w:r>
        <w:r>
          <w:rPr>
            <w:noProof/>
            <w:webHidden/>
          </w:rPr>
          <w:fldChar w:fldCharType="begin"/>
        </w:r>
        <w:r>
          <w:rPr>
            <w:noProof/>
            <w:webHidden/>
          </w:rPr>
          <w:instrText xml:space="preserve"> PAGEREF _Toc185550456 \h </w:instrText>
        </w:r>
        <w:r>
          <w:rPr>
            <w:noProof/>
            <w:webHidden/>
          </w:rPr>
        </w:r>
        <w:r>
          <w:rPr>
            <w:noProof/>
            <w:webHidden/>
          </w:rPr>
          <w:fldChar w:fldCharType="separate"/>
        </w:r>
        <w:r>
          <w:rPr>
            <w:noProof/>
            <w:webHidden/>
          </w:rPr>
          <w:t>1</w:t>
        </w:r>
        <w:r>
          <w:rPr>
            <w:noProof/>
            <w:webHidden/>
          </w:rPr>
          <w:fldChar w:fldCharType="end"/>
        </w:r>
      </w:hyperlink>
    </w:p>
    <w:p w14:paraId="02D1B22D" w14:textId="7D9E9C0E"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57" w:history="1">
        <w:r w:rsidRPr="007F0C36">
          <w:rPr>
            <w:rStyle w:val="Hyperlink"/>
            <w:noProof/>
            <w:lang w:val="en-US"/>
          </w:rPr>
          <w:t>DANH MỤC HÌNH ẢNH</w:t>
        </w:r>
        <w:r>
          <w:rPr>
            <w:noProof/>
            <w:webHidden/>
          </w:rPr>
          <w:tab/>
        </w:r>
        <w:r>
          <w:rPr>
            <w:noProof/>
            <w:webHidden/>
          </w:rPr>
          <w:fldChar w:fldCharType="begin"/>
        </w:r>
        <w:r>
          <w:rPr>
            <w:noProof/>
            <w:webHidden/>
          </w:rPr>
          <w:instrText xml:space="preserve"> PAGEREF _Toc185550457 \h </w:instrText>
        </w:r>
        <w:r>
          <w:rPr>
            <w:noProof/>
            <w:webHidden/>
          </w:rPr>
        </w:r>
        <w:r>
          <w:rPr>
            <w:noProof/>
            <w:webHidden/>
          </w:rPr>
          <w:fldChar w:fldCharType="separate"/>
        </w:r>
        <w:r>
          <w:rPr>
            <w:noProof/>
            <w:webHidden/>
          </w:rPr>
          <w:t>4</w:t>
        </w:r>
        <w:r>
          <w:rPr>
            <w:noProof/>
            <w:webHidden/>
          </w:rPr>
          <w:fldChar w:fldCharType="end"/>
        </w:r>
      </w:hyperlink>
    </w:p>
    <w:p w14:paraId="41AD2411" w14:textId="68E99BCD"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58" w:history="1">
        <w:r w:rsidRPr="007F0C36">
          <w:rPr>
            <w:rStyle w:val="Hyperlink"/>
            <w:noProof/>
            <w:lang w:val="en-US"/>
          </w:rPr>
          <w:t>DANH MỤC BẢNG BIỂU</w:t>
        </w:r>
        <w:r>
          <w:rPr>
            <w:noProof/>
            <w:webHidden/>
          </w:rPr>
          <w:tab/>
        </w:r>
        <w:r>
          <w:rPr>
            <w:noProof/>
            <w:webHidden/>
          </w:rPr>
          <w:fldChar w:fldCharType="begin"/>
        </w:r>
        <w:r>
          <w:rPr>
            <w:noProof/>
            <w:webHidden/>
          </w:rPr>
          <w:instrText xml:space="preserve"> PAGEREF _Toc185550458 \h </w:instrText>
        </w:r>
        <w:r>
          <w:rPr>
            <w:noProof/>
            <w:webHidden/>
          </w:rPr>
        </w:r>
        <w:r>
          <w:rPr>
            <w:noProof/>
            <w:webHidden/>
          </w:rPr>
          <w:fldChar w:fldCharType="separate"/>
        </w:r>
        <w:r>
          <w:rPr>
            <w:noProof/>
            <w:webHidden/>
          </w:rPr>
          <w:t>6</w:t>
        </w:r>
        <w:r>
          <w:rPr>
            <w:noProof/>
            <w:webHidden/>
          </w:rPr>
          <w:fldChar w:fldCharType="end"/>
        </w:r>
      </w:hyperlink>
    </w:p>
    <w:p w14:paraId="2A4D711A" w14:textId="4476CCC9"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59" w:history="1">
        <w:r w:rsidRPr="007F0C36">
          <w:rPr>
            <w:rStyle w:val="Hyperlink"/>
            <w:noProof/>
          </w:rPr>
          <w:t>CHƯƠNG 1. GIỚI THIỆU VỀ ĐỀ TÀI</w:t>
        </w:r>
        <w:r>
          <w:rPr>
            <w:noProof/>
            <w:webHidden/>
          </w:rPr>
          <w:tab/>
        </w:r>
        <w:r>
          <w:rPr>
            <w:noProof/>
            <w:webHidden/>
          </w:rPr>
          <w:fldChar w:fldCharType="begin"/>
        </w:r>
        <w:r>
          <w:rPr>
            <w:noProof/>
            <w:webHidden/>
          </w:rPr>
          <w:instrText xml:space="preserve"> PAGEREF _Toc185550459 \h </w:instrText>
        </w:r>
        <w:r>
          <w:rPr>
            <w:noProof/>
            <w:webHidden/>
          </w:rPr>
        </w:r>
        <w:r>
          <w:rPr>
            <w:noProof/>
            <w:webHidden/>
          </w:rPr>
          <w:fldChar w:fldCharType="separate"/>
        </w:r>
        <w:r>
          <w:rPr>
            <w:noProof/>
            <w:webHidden/>
          </w:rPr>
          <w:t>7</w:t>
        </w:r>
        <w:r>
          <w:rPr>
            <w:noProof/>
            <w:webHidden/>
          </w:rPr>
          <w:fldChar w:fldCharType="end"/>
        </w:r>
      </w:hyperlink>
    </w:p>
    <w:p w14:paraId="77F8C384" w14:textId="413F46EE"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0" w:history="1">
        <w:r w:rsidRPr="007F0C36">
          <w:rPr>
            <w:rStyle w:val="Hyperlink"/>
            <w:noProof/>
          </w:rPr>
          <w:t>1.1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Lý do chọn đề tài</w:t>
        </w:r>
        <w:r>
          <w:rPr>
            <w:noProof/>
            <w:webHidden/>
          </w:rPr>
          <w:tab/>
        </w:r>
        <w:r>
          <w:rPr>
            <w:noProof/>
            <w:webHidden/>
          </w:rPr>
          <w:fldChar w:fldCharType="begin"/>
        </w:r>
        <w:r>
          <w:rPr>
            <w:noProof/>
            <w:webHidden/>
          </w:rPr>
          <w:instrText xml:space="preserve"> PAGEREF _Toc185550460 \h </w:instrText>
        </w:r>
        <w:r>
          <w:rPr>
            <w:noProof/>
            <w:webHidden/>
          </w:rPr>
        </w:r>
        <w:r>
          <w:rPr>
            <w:noProof/>
            <w:webHidden/>
          </w:rPr>
          <w:fldChar w:fldCharType="separate"/>
        </w:r>
        <w:r>
          <w:rPr>
            <w:noProof/>
            <w:webHidden/>
          </w:rPr>
          <w:t>7</w:t>
        </w:r>
        <w:r>
          <w:rPr>
            <w:noProof/>
            <w:webHidden/>
          </w:rPr>
          <w:fldChar w:fldCharType="end"/>
        </w:r>
      </w:hyperlink>
    </w:p>
    <w:p w14:paraId="1D718D53" w14:textId="473F99D9"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1" w:history="1">
        <w:r w:rsidRPr="007F0C36">
          <w:rPr>
            <w:rStyle w:val="Hyperlink"/>
            <w:noProof/>
          </w:rPr>
          <w:t>1.2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Mục tiêu đề tài</w:t>
        </w:r>
        <w:r>
          <w:rPr>
            <w:noProof/>
            <w:webHidden/>
          </w:rPr>
          <w:tab/>
        </w:r>
        <w:r>
          <w:rPr>
            <w:noProof/>
            <w:webHidden/>
          </w:rPr>
          <w:fldChar w:fldCharType="begin"/>
        </w:r>
        <w:r>
          <w:rPr>
            <w:noProof/>
            <w:webHidden/>
          </w:rPr>
          <w:instrText xml:space="preserve"> PAGEREF _Toc185550461 \h </w:instrText>
        </w:r>
        <w:r>
          <w:rPr>
            <w:noProof/>
            <w:webHidden/>
          </w:rPr>
        </w:r>
        <w:r>
          <w:rPr>
            <w:noProof/>
            <w:webHidden/>
          </w:rPr>
          <w:fldChar w:fldCharType="separate"/>
        </w:r>
        <w:r>
          <w:rPr>
            <w:noProof/>
            <w:webHidden/>
          </w:rPr>
          <w:t>7</w:t>
        </w:r>
        <w:r>
          <w:rPr>
            <w:noProof/>
            <w:webHidden/>
          </w:rPr>
          <w:fldChar w:fldCharType="end"/>
        </w:r>
      </w:hyperlink>
    </w:p>
    <w:p w14:paraId="2847720F" w14:textId="62338974"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2" w:history="1">
        <w:r w:rsidRPr="007F0C36">
          <w:rPr>
            <w:rStyle w:val="Hyperlink"/>
            <w:noProof/>
          </w:rPr>
          <w:t>1.3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Phạm vi nghiên cứu</w:t>
        </w:r>
        <w:r>
          <w:rPr>
            <w:noProof/>
            <w:webHidden/>
          </w:rPr>
          <w:tab/>
        </w:r>
        <w:r>
          <w:rPr>
            <w:noProof/>
            <w:webHidden/>
          </w:rPr>
          <w:fldChar w:fldCharType="begin"/>
        </w:r>
        <w:r>
          <w:rPr>
            <w:noProof/>
            <w:webHidden/>
          </w:rPr>
          <w:instrText xml:space="preserve"> PAGEREF _Toc185550462 \h </w:instrText>
        </w:r>
        <w:r>
          <w:rPr>
            <w:noProof/>
            <w:webHidden/>
          </w:rPr>
        </w:r>
        <w:r>
          <w:rPr>
            <w:noProof/>
            <w:webHidden/>
          </w:rPr>
          <w:fldChar w:fldCharType="separate"/>
        </w:r>
        <w:r>
          <w:rPr>
            <w:noProof/>
            <w:webHidden/>
          </w:rPr>
          <w:t>8</w:t>
        </w:r>
        <w:r>
          <w:rPr>
            <w:noProof/>
            <w:webHidden/>
          </w:rPr>
          <w:fldChar w:fldCharType="end"/>
        </w:r>
      </w:hyperlink>
    </w:p>
    <w:p w14:paraId="57EF792C" w14:textId="1F49ECA3"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3" w:history="1">
        <w:r w:rsidRPr="007F0C36">
          <w:rPr>
            <w:rStyle w:val="Hyperlink"/>
            <w:noProof/>
          </w:rPr>
          <w:t>1.4</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Công nghệ sử dụng</w:t>
        </w:r>
        <w:r>
          <w:rPr>
            <w:noProof/>
            <w:webHidden/>
          </w:rPr>
          <w:tab/>
        </w:r>
        <w:r>
          <w:rPr>
            <w:noProof/>
            <w:webHidden/>
          </w:rPr>
          <w:fldChar w:fldCharType="begin"/>
        </w:r>
        <w:r>
          <w:rPr>
            <w:noProof/>
            <w:webHidden/>
          </w:rPr>
          <w:instrText xml:space="preserve"> PAGEREF _Toc185550463 \h </w:instrText>
        </w:r>
        <w:r>
          <w:rPr>
            <w:noProof/>
            <w:webHidden/>
          </w:rPr>
        </w:r>
        <w:r>
          <w:rPr>
            <w:noProof/>
            <w:webHidden/>
          </w:rPr>
          <w:fldChar w:fldCharType="separate"/>
        </w:r>
        <w:r>
          <w:rPr>
            <w:noProof/>
            <w:webHidden/>
          </w:rPr>
          <w:t>9</w:t>
        </w:r>
        <w:r>
          <w:rPr>
            <w:noProof/>
            <w:webHidden/>
          </w:rPr>
          <w:fldChar w:fldCharType="end"/>
        </w:r>
      </w:hyperlink>
    </w:p>
    <w:p w14:paraId="19087104" w14:textId="309755C4"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4" w:history="1">
        <w:r w:rsidRPr="007F0C36">
          <w:rPr>
            <w:rStyle w:val="Hyperlink"/>
            <w:noProof/>
          </w:rPr>
          <w:t>1.4.1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VUEJS</w:t>
        </w:r>
        <w:r>
          <w:rPr>
            <w:noProof/>
            <w:webHidden/>
          </w:rPr>
          <w:tab/>
        </w:r>
        <w:r>
          <w:rPr>
            <w:noProof/>
            <w:webHidden/>
          </w:rPr>
          <w:fldChar w:fldCharType="begin"/>
        </w:r>
        <w:r>
          <w:rPr>
            <w:noProof/>
            <w:webHidden/>
          </w:rPr>
          <w:instrText xml:space="preserve"> PAGEREF _Toc185550464 \h </w:instrText>
        </w:r>
        <w:r>
          <w:rPr>
            <w:noProof/>
            <w:webHidden/>
          </w:rPr>
        </w:r>
        <w:r>
          <w:rPr>
            <w:noProof/>
            <w:webHidden/>
          </w:rPr>
          <w:fldChar w:fldCharType="separate"/>
        </w:r>
        <w:r>
          <w:rPr>
            <w:noProof/>
            <w:webHidden/>
          </w:rPr>
          <w:t>9</w:t>
        </w:r>
        <w:r>
          <w:rPr>
            <w:noProof/>
            <w:webHidden/>
          </w:rPr>
          <w:fldChar w:fldCharType="end"/>
        </w:r>
      </w:hyperlink>
    </w:p>
    <w:p w14:paraId="73E46CBC" w14:textId="7649816D"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5" w:history="1">
        <w:r w:rsidRPr="007F0C36">
          <w:rPr>
            <w:rStyle w:val="Hyperlink"/>
            <w:noProof/>
          </w:rPr>
          <w:t>1.4.2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CSS - Bootstrap</w:t>
        </w:r>
        <w:r>
          <w:rPr>
            <w:noProof/>
            <w:webHidden/>
          </w:rPr>
          <w:tab/>
        </w:r>
        <w:r>
          <w:rPr>
            <w:noProof/>
            <w:webHidden/>
          </w:rPr>
          <w:fldChar w:fldCharType="begin"/>
        </w:r>
        <w:r>
          <w:rPr>
            <w:noProof/>
            <w:webHidden/>
          </w:rPr>
          <w:instrText xml:space="preserve"> PAGEREF _Toc185550465 \h </w:instrText>
        </w:r>
        <w:r>
          <w:rPr>
            <w:noProof/>
            <w:webHidden/>
          </w:rPr>
        </w:r>
        <w:r>
          <w:rPr>
            <w:noProof/>
            <w:webHidden/>
          </w:rPr>
          <w:fldChar w:fldCharType="separate"/>
        </w:r>
        <w:r>
          <w:rPr>
            <w:noProof/>
            <w:webHidden/>
          </w:rPr>
          <w:t>10</w:t>
        </w:r>
        <w:r>
          <w:rPr>
            <w:noProof/>
            <w:webHidden/>
          </w:rPr>
          <w:fldChar w:fldCharType="end"/>
        </w:r>
      </w:hyperlink>
    </w:p>
    <w:p w14:paraId="1D2C50AD" w14:textId="38B14258"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6" w:history="1">
        <w:r w:rsidRPr="007F0C36">
          <w:rPr>
            <w:rStyle w:val="Hyperlink"/>
            <w:noProof/>
          </w:rPr>
          <w:t>1.4.3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C#</w:t>
        </w:r>
        <w:r>
          <w:rPr>
            <w:noProof/>
            <w:webHidden/>
          </w:rPr>
          <w:tab/>
        </w:r>
        <w:r>
          <w:rPr>
            <w:noProof/>
            <w:webHidden/>
          </w:rPr>
          <w:fldChar w:fldCharType="begin"/>
        </w:r>
        <w:r>
          <w:rPr>
            <w:noProof/>
            <w:webHidden/>
          </w:rPr>
          <w:instrText xml:space="preserve"> PAGEREF _Toc185550466 \h </w:instrText>
        </w:r>
        <w:r>
          <w:rPr>
            <w:noProof/>
            <w:webHidden/>
          </w:rPr>
        </w:r>
        <w:r>
          <w:rPr>
            <w:noProof/>
            <w:webHidden/>
          </w:rPr>
          <w:fldChar w:fldCharType="separate"/>
        </w:r>
        <w:r>
          <w:rPr>
            <w:noProof/>
            <w:webHidden/>
          </w:rPr>
          <w:t>11</w:t>
        </w:r>
        <w:r>
          <w:rPr>
            <w:noProof/>
            <w:webHidden/>
          </w:rPr>
          <w:fldChar w:fldCharType="end"/>
        </w:r>
      </w:hyperlink>
    </w:p>
    <w:p w14:paraId="481FB15F" w14:textId="0A823005"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7" w:history="1">
        <w:r w:rsidRPr="007F0C36">
          <w:rPr>
            <w:rStyle w:val="Hyperlink"/>
            <w:noProof/>
          </w:rPr>
          <w:t>1.4.4</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bCs/>
            <w:noProof/>
          </w:rPr>
          <w:t>MongoDB</w:t>
        </w:r>
        <w:r>
          <w:rPr>
            <w:noProof/>
            <w:webHidden/>
          </w:rPr>
          <w:tab/>
        </w:r>
        <w:r>
          <w:rPr>
            <w:noProof/>
            <w:webHidden/>
          </w:rPr>
          <w:fldChar w:fldCharType="begin"/>
        </w:r>
        <w:r>
          <w:rPr>
            <w:noProof/>
            <w:webHidden/>
          </w:rPr>
          <w:instrText xml:space="preserve"> PAGEREF _Toc185550467 \h </w:instrText>
        </w:r>
        <w:r>
          <w:rPr>
            <w:noProof/>
            <w:webHidden/>
          </w:rPr>
        </w:r>
        <w:r>
          <w:rPr>
            <w:noProof/>
            <w:webHidden/>
          </w:rPr>
          <w:fldChar w:fldCharType="separate"/>
        </w:r>
        <w:r>
          <w:rPr>
            <w:noProof/>
            <w:webHidden/>
          </w:rPr>
          <w:t>12</w:t>
        </w:r>
        <w:r>
          <w:rPr>
            <w:noProof/>
            <w:webHidden/>
          </w:rPr>
          <w:fldChar w:fldCharType="end"/>
        </w:r>
      </w:hyperlink>
    </w:p>
    <w:p w14:paraId="02E47005" w14:textId="17660011"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8" w:history="1">
        <w:r w:rsidRPr="007F0C36">
          <w:rPr>
            <w:rStyle w:val="Hyperlink"/>
            <w:noProof/>
          </w:rPr>
          <w:t>1.5</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Kết quả dự kiến</w:t>
        </w:r>
        <w:r>
          <w:rPr>
            <w:noProof/>
            <w:webHidden/>
          </w:rPr>
          <w:tab/>
        </w:r>
        <w:r>
          <w:rPr>
            <w:noProof/>
            <w:webHidden/>
          </w:rPr>
          <w:fldChar w:fldCharType="begin"/>
        </w:r>
        <w:r>
          <w:rPr>
            <w:noProof/>
            <w:webHidden/>
          </w:rPr>
          <w:instrText xml:space="preserve"> PAGEREF _Toc185550468 \h </w:instrText>
        </w:r>
        <w:r>
          <w:rPr>
            <w:noProof/>
            <w:webHidden/>
          </w:rPr>
        </w:r>
        <w:r>
          <w:rPr>
            <w:noProof/>
            <w:webHidden/>
          </w:rPr>
          <w:fldChar w:fldCharType="separate"/>
        </w:r>
        <w:r>
          <w:rPr>
            <w:noProof/>
            <w:webHidden/>
          </w:rPr>
          <w:t>14</w:t>
        </w:r>
        <w:r>
          <w:rPr>
            <w:noProof/>
            <w:webHidden/>
          </w:rPr>
          <w:fldChar w:fldCharType="end"/>
        </w:r>
      </w:hyperlink>
    </w:p>
    <w:p w14:paraId="10AA0F84" w14:textId="3DAE2486"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69" w:history="1">
        <w:r w:rsidRPr="007F0C36">
          <w:rPr>
            <w:rStyle w:val="Hyperlink"/>
            <w:noProof/>
          </w:rPr>
          <w:t>1.6</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Kết luận</w:t>
        </w:r>
        <w:r>
          <w:rPr>
            <w:noProof/>
            <w:webHidden/>
          </w:rPr>
          <w:tab/>
        </w:r>
        <w:r>
          <w:rPr>
            <w:noProof/>
            <w:webHidden/>
          </w:rPr>
          <w:fldChar w:fldCharType="begin"/>
        </w:r>
        <w:r>
          <w:rPr>
            <w:noProof/>
            <w:webHidden/>
          </w:rPr>
          <w:instrText xml:space="preserve"> PAGEREF _Toc185550469 \h </w:instrText>
        </w:r>
        <w:r>
          <w:rPr>
            <w:noProof/>
            <w:webHidden/>
          </w:rPr>
        </w:r>
        <w:r>
          <w:rPr>
            <w:noProof/>
            <w:webHidden/>
          </w:rPr>
          <w:fldChar w:fldCharType="separate"/>
        </w:r>
        <w:r>
          <w:rPr>
            <w:noProof/>
            <w:webHidden/>
          </w:rPr>
          <w:t>14</w:t>
        </w:r>
        <w:r>
          <w:rPr>
            <w:noProof/>
            <w:webHidden/>
          </w:rPr>
          <w:fldChar w:fldCharType="end"/>
        </w:r>
      </w:hyperlink>
    </w:p>
    <w:p w14:paraId="6721E80F" w14:textId="08E4DFD7"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0" w:history="1">
        <w:r w:rsidRPr="007F0C36">
          <w:rPr>
            <w:rStyle w:val="Hyperlink"/>
            <w:noProof/>
          </w:rPr>
          <w:t>CHƯƠNG 2. KHẢO SÁT, PHÂN TÍCH HỆ THỐNG</w:t>
        </w:r>
        <w:r>
          <w:rPr>
            <w:noProof/>
            <w:webHidden/>
          </w:rPr>
          <w:tab/>
        </w:r>
        <w:r>
          <w:rPr>
            <w:noProof/>
            <w:webHidden/>
          </w:rPr>
          <w:fldChar w:fldCharType="begin"/>
        </w:r>
        <w:r>
          <w:rPr>
            <w:noProof/>
            <w:webHidden/>
          </w:rPr>
          <w:instrText xml:space="preserve"> PAGEREF _Toc185550470 \h </w:instrText>
        </w:r>
        <w:r>
          <w:rPr>
            <w:noProof/>
            <w:webHidden/>
          </w:rPr>
        </w:r>
        <w:r>
          <w:rPr>
            <w:noProof/>
            <w:webHidden/>
          </w:rPr>
          <w:fldChar w:fldCharType="separate"/>
        </w:r>
        <w:r>
          <w:rPr>
            <w:noProof/>
            <w:webHidden/>
          </w:rPr>
          <w:t>15</w:t>
        </w:r>
        <w:r>
          <w:rPr>
            <w:noProof/>
            <w:webHidden/>
          </w:rPr>
          <w:fldChar w:fldCharType="end"/>
        </w:r>
      </w:hyperlink>
    </w:p>
    <w:p w14:paraId="1AD085A2" w14:textId="0233C179"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1" w:history="1">
        <w:r w:rsidRPr="007F0C36">
          <w:rPr>
            <w:rStyle w:val="Hyperlink"/>
            <w:noProof/>
          </w:rPr>
          <w:t>2.1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Khảo sát hệ thống</w:t>
        </w:r>
        <w:r>
          <w:rPr>
            <w:noProof/>
            <w:webHidden/>
          </w:rPr>
          <w:tab/>
        </w:r>
        <w:r>
          <w:rPr>
            <w:noProof/>
            <w:webHidden/>
          </w:rPr>
          <w:fldChar w:fldCharType="begin"/>
        </w:r>
        <w:r>
          <w:rPr>
            <w:noProof/>
            <w:webHidden/>
          </w:rPr>
          <w:instrText xml:space="preserve"> PAGEREF _Toc185550471 \h </w:instrText>
        </w:r>
        <w:r>
          <w:rPr>
            <w:noProof/>
            <w:webHidden/>
          </w:rPr>
        </w:r>
        <w:r>
          <w:rPr>
            <w:noProof/>
            <w:webHidden/>
          </w:rPr>
          <w:fldChar w:fldCharType="separate"/>
        </w:r>
        <w:r>
          <w:rPr>
            <w:noProof/>
            <w:webHidden/>
          </w:rPr>
          <w:t>15</w:t>
        </w:r>
        <w:r>
          <w:rPr>
            <w:noProof/>
            <w:webHidden/>
          </w:rPr>
          <w:fldChar w:fldCharType="end"/>
        </w:r>
      </w:hyperlink>
    </w:p>
    <w:p w14:paraId="4CA346D5" w14:textId="3703FE06"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2" w:history="1">
        <w:r w:rsidRPr="007F0C36">
          <w:rPr>
            <w:rStyle w:val="Hyperlink"/>
            <w:noProof/>
          </w:rPr>
          <w:t>2.2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Yêu cầu chức năng</w:t>
        </w:r>
        <w:r>
          <w:rPr>
            <w:noProof/>
            <w:webHidden/>
          </w:rPr>
          <w:tab/>
        </w:r>
        <w:r>
          <w:rPr>
            <w:noProof/>
            <w:webHidden/>
          </w:rPr>
          <w:fldChar w:fldCharType="begin"/>
        </w:r>
        <w:r>
          <w:rPr>
            <w:noProof/>
            <w:webHidden/>
          </w:rPr>
          <w:instrText xml:space="preserve"> PAGEREF _Toc185550472 \h </w:instrText>
        </w:r>
        <w:r>
          <w:rPr>
            <w:noProof/>
            <w:webHidden/>
          </w:rPr>
        </w:r>
        <w:r>
          <w:rPr>
            <w:noProof/>
            <w:webHidden/>
          </w:rPr>
          <w:fldChar w:fldCharType="separate"/>
        </w:r>
        <w:r>
          <w:rPr>
            <w:noProof/>
            <w:webHidden/>
          </w:rPr>
          <w:t>15</w:t>
        </w:r>
        <w:r>
          <w:rPr>
            <w:noProof/>
            <w:webHidden/>
          </w:rPr>
          <w:fldChar w:fldCharType="end"/>
        </w:r>
      </w:hyperlink>
    </w:p>
    <w:p w14:paraId="2EE12EF3" w14:textId="2857A3FE"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3" w:history="1">
        <w:r w:rsidRPr="007F0C36">
          <w:rPr>
            <w:rStyle w:val="Hyperlink"/>
            <w:noProof/>
          </w:rPr>
          <w:t>2.3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Yêu cầu phi chức năng</w:t>
        </w:r>
        <w:r>
          <w:rPr>
            <w:noProof/>
            <w:webHidden/>
          </w:rPr>
          <w:tab/>
        </w:r>
        <w:r>
          <w:rPr>
            <w:noProof/>
            <w:webHidden/>
          </w:rPr>
          <w:fldChar w:fldCharType="begin"/>
        </w:r>
        <w:r>
          <w:rPr>
            <w:noProof/>
            <w:webHidden/>
          </w:rPr>
          <w:instrText xml:space="preserve"> PAGEREF _Toc185550473 \h </w:instrText>
        </w:r>
        <w:r>
          <w:rPr>
            <w:noProof/>
            <w:webHidden/>
          </w:rPr>
        </w:r>
        <w:r>
          <w:rPr>
            <w:noProof/>
            <w:webHidden/>
          </w:rPr>
          <w:fldChar w:fldCharType="separate"/>
        </w:r>
        <w:r>
          <w:rPr>
            <w:noProof/>
            <w:webHidden/>
          </w:rPr>
          <w:t>15</w:t>
        </w:r>
        <w:r>
          <w:rPr>
            <w:noProof/>
            <w:webHidden/>
          </w:rPr>
          <w:fldChar w:fldCharType="end"/>
        </w:r>
      </w:hyperlink>
    </w:p>
    <w:p w14:paraId="0FD2E464" w14:textId="69686D87"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4" w:history="1">
        <w:r w:rsidRPr="007F0C36">
          <w:rPr>
            <w:rStyle w:val="Hyperlink"/>
            <w:noProof/>
            <w:lang w:val="en-US"/>
          </w:rPr>
          <w:t>2.4</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lang w:val="en-US"/>
          </w:rPr>
          <w:t>Phân tích hệ thống</w:t>
        </w:r>
        <w:r>
          <w:rPr>
            <w:noProof/>
            <w:webHidden/>
          </w:rPr>
          <w:tab/>
        </w:r>
        <w:r>
          <w:rPr>
            <w:noProof/>
            <w:webHidden/>
          </w:rPr>
          <w:fldChar w:fldCharType="begin"/>
        </w:r>
        <w:r>
          <w:rPr>
            <w:noProof/>
            <w:webHidden/>
          </w:rPr>
          <w:instrText xml:space="preserve"> PAGEREF _Toc185550474 \h </w:instrText>
        </w:r>
        <w:r>
          <w:rPr>
            <w:noProof/>
            <w:webHidden/>
          </w:rPr>
        </w:r>
        <w:r>
          <w:rPr>
            <w:noProof/>
            <w:webHidden/>
          </w:rPr>
          <w:fldChar w:fldCharType="separate"/>
        </w:r>
        <w:r>
          <w:rPr>
            <w:noProof/>
            <w:webHidden/>
          </w:rPr>
          <w:t>15</w:t>
        </w:r>
        <w:r>
          <w:rPr>
            <w:noProof/>
            <w:webHidden/>
          </w:rPr>
          <w:fldChar w:fldCharType="end"/>
        </w:r>
      </w:hyperlink>
    </w:p>
    <w:p w14:paraId="28908814" w14:textId="5565B7BC"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5" w:history="1">
        <w:r w:rsidRPr="007F0C36">
          <w:rPr>
            <w:rStyle w:val="Hyperlink"/>
            <w:noProof/>
          </w:rPr>
          <w:t>2.4.1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Biểu đồ use case</w:t>
        </w:r>
        <w:r>
          <w:rPr>
            <w:noProof/>
            <w:webHidden/>
          </w:rPr>
          <w:tab/>
        </w:r>
        <w:r>
          <w:rPr>
            <w:noProof/>
            <w:webHidden/>
          </w:rPr>
          <w:fldChar w:fldCharType="begin"/>
        </w:r>
        <w:r>
          <w:rPr>
            <w:noProof/>
            <w:webHidden/>
          </w:rPr>
          <w:instrText xml:space="preserve"> PAGEREF _Toc185550475 \h </w:instrText>
        </w:r>
        <w:r>
          <w:rPr>
            <w:noProof/>
            <w:webHidden/>
          </w:rPr>
        </w:r>
        <w:r>
          <w:rPr>
            <w:noProof/>
            <w:webHidden/>
          </w:rPr>
          <w:fldChar w:fldCharType="separate"/>
        </w:r>
        <w:r>
          <w:rPr>
            <w:noProof/>
            <w:webHidden/>
          </w:rPr>
          <w:t>16</w:t>
        </w:r>
        <w:r>
          <w:rPr>
            <w:noProof/>
            <w:webHidden/>
          </w:rPr>
          <w:fldChar w:fldCharType="end"/>
        </w:r>
      </w:hyperlink>
    </w:p>
    <w:p w14:paraId="4BC12023" w14:textId="4C2A0F57"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6" w:history="1">
        <w:r w:rsidRPr="007F0C36">
          <w:rPr>
            <w:rStyle w:val="Hyperlink"/>
            <w:noProof/>
          </w:rPr>
          <w:t>2.4.2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Đặc tả use case</w:t>
        </w:r>
        <w:r>
          <w:rPr>
            <w:noProof/>
            <w:webHidden/>
          </w:rPr>
          <w:tab/>
        </w:r>
        <w:r>
          <w:rPr>
            <w:noProof/>
            <w:webHidden/>
          </w:rPr>
          <w:fldChar w:fldCharType="begin"/>
        </w:r>
        <w:r>
          <w:rPr>
            <w:noProof/>
            <w:webHidden/>
          </w:rPr>
          <w:instrText xml:space="preserve"> PAGEREF _Toc185550476 \h </w:instrText>
        </w:r>
        <w:r>
          <w:rPr>
            <w:noProof/>
            <w:webHidden/>
          </w:rPr>
        </w:r>
        <w:r>
          <w:rPr>
            <w:noProof/>
            <w:webHidden/>
          </w:rPr>
          <w:fldChar w:fldCharType="separate"/>
        </w:r>
        <w:r>
          <w:rPr>
            <w:noProof/>
            <w:webHidden/>
          </w:rPr>
          <w:t>16</w:t>
        </w:r>
        <w:r>
          <w:rPr>
            <w:noProof/>
            <w:webHidden/>
          </w:rPr>
          <w:fldChar w:fldCharType="end"/>
        </w:r>
      </w:hyperlink>
    </w:p>
    <w:p w14:paraId="4AFAB362" w14:textId="34A8DC40"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7" w:history="1">
        <w:r w:rsidRPr="007F0C36">
          <w:rPr>
            <w:rStyle w:val="Hyperlink"/>
            <w:noProof/>
            <w:lang w:val="en-US"/>
          </w:rPr>
          <w:t>CHƯƠNG 3. THIẾT KẾ VÀ XÂY DỰNG GIAO DIỆN</w:t>
        </w:r>
        <w:r w:rsidRPr="007F0C36">
          <w:rPr>
            <w:rStyle w:val="Hyperlink"/>
            <w:noProof/>
          </w:rPr>
          <w:t xml:space="preserve"> WEBSITE</w:t>
        </w:r>
        <w:r>
          <w:rPr>
            <w:noProof/>
            <w:webHidden/>
          </w:rPr>
          <w:tab/>
        </w:r>
        <w:r>
          <w:rPr>
            <w:noProof/>
            <w:webHidden/>
          </w:rPr>
          <w:fldChar w:fldCharType="begin"/>
        </w:r>
        <w:r>
          <w:rPr>
            <w:noProof/>
            <w:webHidden/>
          </w:rPr>
          <w:instrText xml:space="preserve"> PAGEREF _Toc185550477 \h </w:instrText>
        </w:r>
        <w:r>
          <w:rPr>
            <w:noProof/>
            <w:webHidden/>
          </w:rPr>
        </w:r>
        <w:r>
          <w:rPr>
            <w:noProof/>
            <w:webHidden/>
          </w:rPr>
          <w:fldChar w:fldCharType="separate"/>
        </w:r>
        <w:r>
          <w:rPr>
            <w:noProof/>
            <w:webHidden/>
          </w:rPr>
          <w:t>30</w:t>
        </w:r>
        <w:r>
          <w:rPr>
            <w:noProof/>
            <w:webHidden/>
          </w:rPr>
          <w:fldChar w:fldCharType="end"/>
        </w:r>
      </w:hyperlink>
    </w:p>
    <w:p w14:paraId="0EC09A2F" w14:textId="583E6F41"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8" w:history="1">
        <w:r w:rsidRPr="007F0C36">
          <w:rPr>
            <w:rStyle w:val="Hyperlink"/>
            <w:noProof/>
            <w:lang w:val="en-US"/>
          </w:rPr>
          <w:t>3.1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lang w:val="en-US"/>
          </w:rPr>
          <w:t>Thiết kế các use case</w:t>
        </w:r>
        <w:r>
          <w:rPr>
            <w:noProof/>
            <w:webHidden/>
          </w:rPr>
          <w:tab/>
        </w:r>
        <w:r>
          <w:rPr>
            <w:noProof/>
            <w:webHidden/>
          </w:rPr>
          <w:fldChar w:fldCharType="begin"/>
        </w:r>
        <w:r>
          <w:rPr>
            <w:noProof/>
            <w:webHidden/>
          </w:rPr>
          <w:instrText xml:space="preserve"> PAGEREF _Toc185550478 \h </w:instrText>
        </w:r>
        <w:r>
          <w:rPr>
            <w:noProof/>
            <w:webHidden/>
          </w:rPr>
        </w:r>
        <w:r>
          <w:rPr>
            <w:noProof/>
            <w:webHidden/>
          </w:rPr>
          <w:fldChar w:fldCharType="separate"/>
        </w:r>
        <w:r>
          <w:rPr>
            <w:noProof/>
            <w:webHidden/>
          </w:rPr>
          <w:t>30</w:t>
        </w:r>
        <w:r>
          <w:rPr>
            <w:noProof/>
            <w:webHidden/>
          </w:rPr>
          <w:fldChar w:fldCharType="end"/>
        </w:r>
      </w:hyperlink>
    </w:p>
    <w:p w14:paraId="0DE7BFEA" w14:textId="14479E7D"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79" w:history="1">
        <w:r w:rsidRPr="007F0C36">
          <w:rPr>
            <w:rStyle w:val="Hyperlink"/>
            <w:noProof/>
          </w:rPr>
          <w:t>3.1.1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đăng nh</w:t>
        </w:r>
        <w:r w:rsidRPr="007F0C36">
          <w:rPr>
            <w:rStyle w:val="Hyperlink"/>
            <w:i/>
            <w:noProof/>
          </w:rPr>
          <w:t>ập</w:t>
        </w:r>
        <w:r>
          <w:rPr>
            <w:noProof/>
            <w:webHidden/>
          </w:rPr>
          <w:tab/>
        </w:r>
        <w:r>
          <w:rPr>
            <w:noProof/>
            <w:webHidden/>
          </w:rPr>
          <w:fldChar w:fldCharType="begin"/>
        </w:r>
        <w:r>
          <w:rPr>
            <w:noProof/>
            <w:webHidden/>
          </w:rPr>
          <w:instrText xml:space="preserve"> PAGEREF _Toc185550479 \h </w:instrText>
        </w:r>
        <w:r>
          <w:rPr>
            <w:noProof/>
            <w:webHidden/>
          </w:rPr>
        </w:r>
        <w:r>
          <w:rPr>
            <w:noProof/>
            <w:webHidden/>
          </w:rPr>
          <w:fldChar w:fldCharType="separate"/>
        </w:r>
        <w:r>
          <w:rPr>
            <w:noProof/>
            <w:webHidden/>
          </w:rPr>
          <w:t>30</w:t>
        </w:r>
        <w:r>
          <w:rPr>
            <w:noProof/>
            <w:webHidden/>
          </w:rPr>
          <w:fldChar w:fldCharType="end"/>
        </w:r>
      </w:hyperlink>
    </w:p>
    <w:p w14:paraId="0EBA2863" w14:textId="0F3A82BE"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0" w:history="1">
        <w:r w:rsidRPr="007F0C36">
          <w:rPr>
            <w:rStyle w:val="Hyperlink"/>
            <w:noProof/>
          </w:rPr>
          <w:t>3.1.2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góp ý</w:t>
        </w:r>
        <w:r>
          <w:rPr>
            <w:noProof/>
            <w:webHidden/>
          </w:rPr>
          <w:tab/>
        </w:r>
        <w:r>
          <w:rPr>
            <w:noProof/>
            <w:webHidden/>
          </w:rPr>
          <w:fldChar w:fldCharType="begin"/>
        </w:r>
        <w:r>
          <w:rPr>
            <w:noProof/>
            <w:webHidden/>
          </w:rPr>
          <w:instrText xml:space="preserve"> PAGEREF _Toc185550480 \h </w:instrText>
        </w:r>
        <w:r>
          <w:rPr>
            <w:noProof/>
            <w:webHidden/>
          </w:rPr>
        </w:r>
        <w:r>
          <w:rPr>
            <w:noProof/>
            <w:webHidden/>
          </w:rPr>
          <w:fldChar w:fldCharType="separate"/>
        </w:r>
        <w:r>
          <w:rPr>
            <w:noProof/>
            <w:webHidden/>
          </w:rPr>
          <w:t>33</w:t>
        </w:r>
        <w:r>
          <w:rPr>
            <w:noProof/>
            <w:webHidden/>
          </w:rPr>
          <w:fldChar w:fldCharType="end"/>
        </w:r>
      </w:hyperlink>
    </w:p>
    <w:p w14:paraId="16AC102B" w14:textId="2E9B6A37"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1" w:history="1">
        <w:r w:rsidRPr="007F0C36">
          <w:rPr>
            <w:rStyle w:val="Hyperlink"/>
            <w:noProof/>
          </w:rPr>
          <w:t>3.1.3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thêm tiểu sử</w:t>
        </w:r>
        <w:r>
          <w:rPr>
            <w:noProof/>
            <w:webHidden/>
          </w:rPr>
          <w:tab/>
        </w:r>
        <w:r>
          <w:rPr>
            <w:noProof/>
            <w:webHidden/>
          </w:rPr>
          <w:fldChar w:fldCharType="begin"/>
        </w:r>
        <w:r>
          <w:rPr>
            <w:noProof/>
            <w:webHidden/>
          </w:rPr>
          <w:instrText xml:space="preserve"> PAGEREF _Toc185550481 \h </w:instrText>
        </w:r>
        <w:r>
          <w:rPr>
            <w:noProof/>
            <w:webHidden/>
          </w:rPr>
        </w:r>
        <w:r>
          <w:rPr>
            <w:noProof/>
            <w:webHidden/>
          </w:rPr>
          <w:fldChar w:fldCharType="separate"/>
        </w:r>
        <w:r>
          <w:rPr>
            <w:noProof/>
            <w:webHidden/>
          </w:rPr>
          <w:t>36</w:t>
        </w:r>
        <w:r>
          <w:rPr>
            <w:noProof/>
            <w:webHidden/>
          </w:rPr>
          <w:fldChar w:fldCharType="end"/>
        </w:r>
      </w:hyperlink>
    </w:p>
    <w:p w14:paraId="61F50FEB" w14:textId="285755D8"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2" w:history="1">
        <w:r w:rsidRPr="007F0C36">
          <w:rPr>
            <w:rStyle w:val="Hyperlink"/>
            <w:noProof/>
          </w:rPr>
          <w:t>3.1.4</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xem chi tiết mối quan hệ</w:t>
        </w:r>
        <w:r>
          <w:rPr>
            <w:noProof/>
            <w:webHidden/>
          </w:rPr>
          <w:tab/>
        </w:r>
        <w:r>
          <w:rPr>
            <w:noProof/>
            <w:webHidden/>
          </w:rPr>
          <w:fldChar w:fldCharType="begin"/>
        </w:r>
        <w:r>
          <w:rPr>
            <w:noProof/>
            <w:webHidden/>
          </w:rPr>
          <w:instrText xml:space="preserve"> PAGEREF _Toc185550482 \h </w:instrText>
        </w:r>
        <w:r>
          <w:rPr>
            <w:noProof/>
            <w:webHidden/>
          </w:rPr>
        </w:r>
        <w:r>
          <w:rPr>
            <w:noProof/>
            <w:webHidden/>
          </w:rPr>
          <w:fldChar w:fldCharType="separate"/>
        </w:r>
        <w:r>
          <w:rPr>
            <w:noProof/>
            <w:webHidden/>
          </w:rPr>
          <w:t>39</w:t>
        </w:r>
        <w:r>
          <w:rPr>
            <w:noProof/>
            <w:webHidden/>
          </w:rPr>
          <w:fldChar w:fldCharType="end"/>
        </w:r>
      </w:hyperlink>
    </w:p>
    <w:p w14:paraId="1170A375" w14:textId="096F7933"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3" w:history="1">
        <w:r w:rsidRPr="007F0C36">
          <w:rPr>
            <w:rStyle w:val="Hyperlink"/>
            <w:noProof/>
          </w:rPr>
          <w:t>3.1.5</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cấp tài khoản</w:t>
        </w:r>
        <w:r>
          <w:rPr>
            <w:noProof/>
            <w:webHidden/>
          </w:rPr>
          <w:tab/>
        </w:r>
        <w:r>
          <w:rPr>
            <w:noProof/>
            <w:webHidden/>
          </w:rPr>
          <w:fldChar w:fldCharType="begin"/>
        </w:r>
        <w:r>
          <w:rPr>
            <w:noProof/>
            <w:webHidden/>
          </w:rPr>
          <w:instrText xml:space="preserve"> PAGEREF _Toc185550483 \h </w:instrText>
        </w:r>
        <w:r>
          <w:rPr>
            <w:noProof/>
            <w:webHidden/>
          </w:rPr>
        </w:r>
        <w:r>
          <w:rPr>
            <w:noProof/>
            <w:webHidden/>
          </w:rPr>
          <w:fldChar w:fldCharType="separate"/>
        </w:r>
        <w:r>
          <w:rPr>
            <w:noProof/>
            <w:webHidden/>
          </w:rPr>
          <w:t>42</w:t>
        </w:r>
        <w:r>
          <w:rPr>
            <w:noProof/>
            <w:webHidden/>
          </w:rPr>
          <w:fldChar w:fldCharType="end"/>
        </w:r>
      </w:hyperlink>
    </w:p>
    <w:p w14:paraId="293B875D" w14:textId="071C2E2F"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4" w:history="1">
        <w:r w:rsidRPr="007F0C36">
          <w:rPr>
            <w:rStyle w:val="Hyperlink"/>
            <w:noProof/>
          </w:rPr>
          <w:t>3.1.6</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quản lý tài khoản</w:t>
        </w:r>
        <w:r>
          <w:rPr>
            <w:noProof/>
            <w:webHidden/>
          </w:rPr>
          <w:tab/>
        </w:r>
        <w:r>
          <w:rPr>
            <w:noProof/>
            <w:webHidden/>
          </w:rPr>
          <w:fldChar w:fldCharType="begin"/>
        </w:r>
        <w:r>
          <w:rPr>
            <w:noProof/>
            <w:webHidden/>
          </w:rPr>
          <w:instrText xml:space="preserve"> PAGEREF _Toc185550484 \h </w:instrText>
        </w:r>
        <w:r>
          <w:rPr>
            <w:noProof/>
            <w:webHidden/>
          </w:rPr>
        </w:r>
        <w:r>
          <w:rPr>
            <w:noProof/>
            <w:webHidden/>
          </w:rPr>
          <w:fldChar w:fldCharType="separate"/>
        </w:r>
        <w:r>
          <w:rPr>
            <w:noProof/>
            <w:webHidden/>
          </w:rPr>
          <w:t>45</w:t>
        </w:r>
        <w:r>
          <w:rPr>
            <w:noProof/>
            <w:webHidden/>
          </w:rPr>
          <w:fldChar w:fldCharType="end"/>
        </w:r>
      </w:hyperlink>
    </w:p>
    <w:p w14:paraId="6BC4B5AD" w14:textId="5B313FE3"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5" w:history="1">
        <w:r w:rsidRPr="007F0C36">
          <w:rPr>
            <w:rStyle w:val="Hyperlink"/>
            <w:noProof/>
          </w:rPr>
          <w:t>3.1.7</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quản lý sự kiện</w:t>
        </w:r>
        <w:r>
          <w:rPr>
            <w:noProof/>
            <w:webHidden/>
          </w:rPr>
          <w:tab/>
        </w:r>
        <w:r>
          <w:rPr>
            <w:noProof/>
            <w:webHidden/>
          </w:rPr>
          <w:fldChar w:fldCharType="begin"/>
        </w:r>
        <w:r>
          <w:rPr>
            <w:noProof/>
            <w:webHidden/>
          </w:rPr>
          <w:instrText xml:space="preserve"> PAGEREF _Toc185550485 \h </w:instrText>
        </w:r>
        <w:r>
          <w:rPr>
            <w:noProof/>
            <w:webHidden/>
          </w:rPr>
        </w:r>
        <w:r>
          <w:rPr>
            <w:noProof/>
            <w:webHidden/>
          </w:rPr>
          <w:fldChar w:fldCharType="separate"/>
        </w:r>
        <w:r>
          <w:rPr>
            <w:noProof/>
            <w:webHidden/>
          </w:rPr>
          <w:t>49</w:t>
        </w:r>
        <w:r>
          <w:rPr>
            <w:noProof/>
            <w:webHidden/>
          </w:rPr>
          <w:fldChar w:fldCharType="end"/>
        </w:r>
      </w:hyperlink>
    </w:p>
    <w:p w14:paraId="747AA535" w14:textId="249CD0A4"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6" w:history="1">
        <w:r w:rsidRPr="007F0C36">
          <w:rPr>
            <w:rStyle w:val="Hyperlink"/>
            <w:noProof/>
          </w:rPr>
          <w:t>3.1.8</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quản lý loại tài khoản</w:t>
        </w:r>
        <w:r>
          <w:rPr>
            <w:noProof/>
            <w:webHidden/>
          </w:rPr>
          <w:tab/>
        </w:r>
        <w:r>
          <w:rPr>
            <w:noProof/>
            <w:webHidden/>
          </w:rPr>
          <w:fldChar w:fldCharType="begin"/>
        </w:r>
        <w:r>
          <w:rPr>
            <w:noProof/>
            <w:webHidden/>
          </w:rPr>
          <w:instrText xml:space="preserve"> PAGEREF _Toc185550486 \h </w:instrText>
        </w:r>
        <w:r>
          <w:rPr>
            <w:noProof/>
            <w:webHidden/>
          </w:rPr>
        </w:r>
        <w:r>
          <w:rPr>
            <w:noProof/>
            <w:webHidden/>
          </w:rPr>
          <w:fldChar w:fldCharType="separate"/>
        </w:r>
        <w:r>
          <w:rPr>
            <w:noProof/>
            <w:webHidden/>
          </w:rPr>
          <w:t>53</w:t>
        </w:r>
        <w:r>
          <w:rPr>
            <w:noProof/>
            <w:webHidden/>
          </w:rPr>
          <w:fldChar w:fldCharType="end"/>
        </w:r>
      </w:hyperlink>
    </w:p>
    <w:p w14:paraId="2020C9BB" w14:textId="4B865D67"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7" w:history="1">
        <w:r w:rsidRPr="007F0C36">
          <w:rPr>
            <w:rStyle w:val="Hyperlink"/>
            <w:noProof/>
          </w:rPr>
          <w:t>3.1.9</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quản lý mối quan hệ</w:t>
        </w:r>
        <w:r>
          <w:rPr>
            <w:noProof/>
            <w:webHidden/>
          </w:rPr>
          <w:tab/>
        </w:r>
        <w:r>
          <w:rPr>
            <w:noProof/>
            <w:webHidden/>
          </w:rPr>
          <w:fldChar w:fldCharType="begin"/>
        </w:r>
        <w:r>
          <w:rPr>
            <w:noProof/>
            <w:webHidden/>
          </w:rPr>
          <w:instrText xml:space="preserve"> PAGEREF _Toc185550487 \h </w:instrText>
        </w:r>
        <w:r>
          <w:rPr>
            <w:noProof/>
            <w:webHidden/>
          </w:rPr>
        </w:r>
        <w:r>
          <w:rPr>
            <w:noProof/>
            <w:webHidden/>
          </w:rPr>
          <w:fldChar w:fldCharType="separate"/>
        </w:r>
        <w:r>
          <w:rPr>
            <w:noProof/>
            <w:webHidden/>
          </w:rPr>
          <w:t>58</w:t>
        </w:r>
        <w:r>
          <w:rPr>
            <w:noProof/>
            <w:webHidden/>
          </w:rPr>
          <w:fldChar w:fldCharType="end"/>
        </w:r>
      </w:hyperlink>
    </w:p>
    <w:p w14:paraId="24E7DEEE" w14:textId="1BFBDA64" w:rsidR="00A60B7E" w:rsidRDefault="00A60B7E">
      <w:pPr>
        <w:pStyle w:val="TOC3"/>
        <w:tabs>
          <w:tab w:val="left" w:pos="178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8" w:history="1">
        <w:r w:rsidRPr="007F0C36">
          <w:rPr>
            <w:rStyle w:val="Hyperlink"/>
            <w:noProof/>
          </w:rPr>
          <w:t>3.1.10</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Use case tìm kiếm người trong gia phả</w:t>
        </w:r>
        <w:r>
          <w:rPr>
            <w:noProof/>
            <w:webHidden/>
          </w:rPr>
          <w:tab/>
        </w:r>
        <w:r>
          <w:rPr>
            <w:noProof/>
            <w:webHidden/>
          </w:rPr>
          <w:fldChar w:fldCharType="begin"/>
        </w:r>
        <w:r>
          <w:rPr>
            <w:noProof/>
            <w:webHidden/>
          </w:rPr>
          <w:instrText xml:space="preserve"> PAGEREF _Toc185550488 \h </w:instrText>
        </w:r>
        <w:r>
          <w:rPr>
            <w:noProof/>
            <w:webHidden/>
          </w:rPr>
        </w:r>
        <w:r>
          <w:rPr>
            <w:noProof/>
            <w:webHidden/>
          </w:rPr>
          <w:fldChar w:fldCharType="separate"/>
        </w:r>
        <w:r>
          <w:rPr>
            <w:noProof/>
            <w:webHidden/>
          </w:rPr>
          <w:t>62</w:t>
        </w:r>
        <w:r>
          <w:rPr>
            <w:noProof/>
            <w:webHidden/>
          </w:rPr>
          <w:fldChar w:fldCharType="end"/>
        </w:r>
      </w:hyperlink>
    </w:p>
    <w:p w14:paraId="6E601BB0" w14:textId="3A43EC72"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89" w:history="1">
        <w:r w:rsidRPr="007F0C36">
          <w:rPr>
            <w:rStyle w:val="Hyperlink"/>
            <w:noProof/>
          </w:rPr>
          <w:t>3.2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Biểu đồ lớp tổng quát</w:t>
        </w:r>
        <w:r>
          <w:rPr>
            <w:noProof/>
            <w:webHidden/>
          </w:rPr>
          <w:tab/>
        </w:r>
        <w:r>
          <w:rPr>
            <w:noProof/>
            <w:webHidden/>
          </w:rPr>
          <w:fldChar w:fldCharType="begin"/>
        </w:r>
        <w:r>
          <w:rPr>
            <w:noProof/>
            <w:webHidden/>
          </w:rPr>
          <w:instrText xml:space="preserve"> PAGEREF _Toc185550489 \h </w:instrText>
        </w:r>
        <w:r>
          <w:rPr>
            <w:noProof/>
            <w:webHidden/>
          </w:rPr>
        </w:r>
        <w:r>
          <w:rPr>
            <w:noProof/>
            <w:webHidden/>
          </w:rPr>
          <w:fldChar w:fldCharType="separate"/>
        </w:r>
        <w:r>
          <w:rPr>
            <w:noProof/>
            <w:webHidden/>
          </w:rPr>
          <w:t>65</w:t>
        </w:r>
        <w:r>
          <w:rPr>
            <w:noProof/>
            <w:webHidden/>
          </w:rPr>
          <w:fldChar w:fldCharType="end"/>
        </w:r>
      </w:hyperlink>
    </w:p>
    <w:p w14:paraId="781316DC" w14:textId="696ADD00"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0" w:history="1">
        <w:r w:rsidRPr="007F0C36">
          <w:rPr>
            <w:rStyle w:val="Hyperlink"/>
            <w:noProof/>
            <w:lang w:val="en-US"/>
          </w:rPr>
          <w:t>3.3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Xây dựng giao diện</w:t>
        </w:r>
        <w:r>
          <w:rPr>
            <w:noProof/>
            <w:webHidden/>
          </w:rPr>
          <w:tab/>
        </w:r>
        <w:r>
          <w:rPr>
            <w:noProof/>
            <w:webHidden/>
          </w:rPr>
          <w:fldChar w:fldCharType="begin"/>
        </w:r>
        <w:r>
          <w:rPr>
            <w:noProof/>
            <w:webHidden/>
          </w:rPr>
          <w:instrText xml:space="preserve"> PAGEREF _Toc185550490 \h </w:instrText>
        </w:r>
        <w:r>
          <w:rPr>
            <w:noProof/>
            <w:webHidden/>
          </w:rPr>
        </w:r>
        <w:r>
          <w:rPr>
            <w:noProof/>
            <w:webHidden/>
          </w:rPr>
          <w:fldChar w:fldCharType="separate"/>
        </w:r>
        <w:r>
          <w:rPr>
            <w:noProof/>
            <w:webHidden/>
          </w:rPr>
          <w:t>66</w:t>
        </w:r>
        <w:r>
          <w:rPr>
            <w:noProof/>
            <w:webHidden/>
          </w:rPr>
          <w:fldChar w:fldCharType="end"/>
        </w:r>
      </w:hyperlink>
    </w:p>
    <w:p w14:paraId="0F60F3BB" w14:textId="3B579F1E"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1" w:history="1">
        <w:r w:rsidRPr="007F0C36">
          <w:rPr>
            <w:rStyle w:val="Hyperlink"/>
            <w:noProof/>
          </w:rPr>
          <w:t>3.3.2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Giao diện cây gia phả</w:t>
        </w:r>
        <w:r>
          <w:rPr>
            <w:noProof/>
            <w:webHidden/>
          </w:rPr>
          <w:tab/>
        </w:r>
        <w:r>
          <w:rPr>
            <w:noProof/>
            <w:webHidden/>
          </w:rPr>
          <w:fldChar w:fldCharType="begin"/>
        </w:r>
        <w:r>
          <w:rPr>
            <w:noProof/>
            <w:webHidden/>
          </w:rPr>
          <w:instrText xml:space="preserve"> PAGEREF _Toc185550491 \h </w:instrText>
        </w:r>
        <w:r>
          <w:rPr>
            <w:noProof/>
            <w:webHidden/>
          </w:rPr>
        </w:r>
        <w:r>
          <w:rPr>
            <w:noProof/>
            <w:webHidden/>
          </w:rPr>
          <w:fldChar w:fldCharType="separate"/>
        </w:r>
        <w:r>
          <w:rPr>
            <w:noProof/>
            <w:webHidden/>
          </w:rPr>
          <w:t>67</w:t>
        </w:r>
        <w:r>
          <w:rPr>
            <w:noProof/>
            <w:webHidden/>
          </w:rPr>
          <w:fldChar w:fldCharType="end"/>
        </w:r>
      </w:hyperlink>
    </w:p>
    <w:p w14:paraId="1572FF83" w14:textId="41FF5653"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2" w:history="1">
        <w:r w:rsidRPr="007F0C36">
          <w:rPr>
            <w:rStyle w:val="Hyperlink"/>
            <w:noProof/>
          </w:rPr>
          <w:t>3.3.3</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Giao diện xem chi tiết</w:t>
        </w:r>
        <w:r>
          <w:rPr>
            <w:noProof/>
            <w:webHidden/>
          </w:rPr>
          <w:tab/>
        </w:r>
        <w:r>
          <w:rPr>
            <w:noProof/>
            <w:webHidden/>
          </w:rPr>
          <w:fldChar w:fldCharType="begin"/>
        </w:r>
        <w:r>
          <w:rPr>
            <w:noProof/>
            <w:webHidden/>
          </w:rPr>
          <w:instrText xml:space="preserve"> PAGEREF _Toc185550492 \h </w:instrText>
        </w:r>
        <w:r>
          <w:rPr>
            <w:noProof/>
            <w:webHidden/>
          </w:rPr>
        </w:r>
        <w:r>
          <w:rPr>
            <w:noProof/>
            <w:webHidden/>
          </w:rPr>
          <w:fldChar w:fldCharType="separate"/>
        </w:r>
        <w:r>
          <w:rPr>
            <w:noProof/>
            <w:webHidden/>
          </w:rPr>
          <w:t>67</w:t>
        </w:r>
        <w:r>
          <w:rPr>
            <w:noProof/>
            <w:webHidden/>
          </w:rPr>
          <w:fldChar w:fldCharType="end"/>
        </w:r>
      </w:hyperlink>
    </w:p>
    <w:p w14:paraId="77C10F5D" w14:textId="5EC01376"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3" w:history="1">
        <w:r w:rsidRPr="007F0C36">
          <w:rPr>
            <w:rStyle w:val="Hyperlink"/>
            <w:noProof/>
          </w:rPr>
          <w:t>3.3.4</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Giao diện các trang quản lý</w:t>
        </w:r>
        <w:r>
          <w:rPr>
            <w:noProof/>
            <w:webHidden/>
          </w:rPr>
          <w:tab/>
        </w:r>
        <w:r>
          <w:rPr>
            <w:noProof/>
            <w:webHidden/>
          </w:rPr>
          <w:fldChar w:fldCharType="begin"/>
        </w:r>
        <w:r>
          <w:rPr>
            <w:noProof/>
            <w:webHidden/>
          </w:rPr>
          <w:instrText xml:space="preserve"> PAGEREF _Toc185550493 \h </w:instrText>
        </w:r>
        <w:r>
          <w:rPr>
            <w:noProof/>
            <w:webHidden/>
          </w:rPr>
        </w:r>
        <w:r>
          <w:rPr>
            <w:noProof/>
            <w:webHidden/>
          </w:rPr>
          <w:fldChar w:fldCharType="separate"/>
        </w:r>
        <w:r>
          <w:rPr>
            <w:noProof/>
            <w:webHidden/>
          </w:rPr>
          <w:t>68</w:t>
        </w:r>
        <w:r>
          <w:rPr>
            <w:noProof/>
            <w:webHidden/>
          </w:rPr>
          <w:fldChar w:fldCharType="end"/>
        </w:r>
      </w:hyperlink>
    </w:p>
    <w:p w14:paraId="44776DA1" w14:textId="5882E8BB"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4" w:history="1">
        <w:r w:rsidRPr="007F0C36">
          <w:rPr>
            <w:rStyle w:val="Hyperlink"/>
            <w:noProof/>
          </w:rPr>
          <w:t>CHƯƠNG 4. CÀI ĐẶT VÀ KIỂM THỬ</w:t>
        </w:r>
        <w:r>
          <w:rPr>
            <w:noProof/>
            <w:webHidden/>
          </w:rPr>
          <w:tab/>
        </w:r>
        <w:r>
          <w:rPr>
            <w:noProof/>
            <w:webHidden/>
          </w:rPr>
          <w:fldChar w:fldCharType="begin"/>
        </w:r>
        <w:r>
          <w:rPr>
            <w:noProof/>
            <w:webHidden/>
          </w:rPr>
          <w:instrText xml:space="preserve"> PAGEREF _Toc185550494 \h </w:instrText>
        </w:r>
        <w:r>
          <w:rPr>
            <w:noProof/>
            <w:webHidden/>
          </w:rPr>
        </w:r>
        <w:r>
          <w:rPr>
            <w:noProof/>
            <w:webHidden/>
          </w:rPr>
          <w:fldChar w:fldCharType="separate"/>
        </w:r>
        <w:r>
          <w:rPr>
            <w:noProof/>
            <w:webHidden/>
          </w:rPr>
          <w:t>68</w:t>
        </w:r>
        <w:r>
          <w:rPr>
            <w:noProof/>
            <w:webHidden/>
          </w:rPr>
          <w:fldChar w:fldCharType="end"/>
        </w:r>
      </w:hyperlink>
    </w:p>
    <w:p w14:paraId="34B5834B" w14:textId="621464F8"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5" w:history="1">
        <w:r w:rsidRPr="007F0C36">
          <w:rPr>
            <w:rStyle w:val="Hyperlink"/>
            <w:noProof/>
          </w:rPr>
          <w:t>4.1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 xml:space="preserve">Cài đặt </w:t>
        </w:r>
        <w:r w:rsidRPr="007F0C36">
          <w:rPr>
            <w:rStyle w:val="Hyperlink"/>
            <w:noProof/>
            <w:lang w:val="en-US"/>
          </w:rPr>
          <w:t>hệ thống</w:t>
        </w:r>
        <w:r>
          <w:rPr>
            <w:noProof/>
            <w:webHidden/>
          </w:rPr>
          <w:tab/>
        </w:r>
        <w:r>
          <w:rPr>
            <w:noProof/>
            <w:webHidden/>
          </w:rPr>
          <w:fldChar w:fldCharType="begin"/>
        </w:r>
        <w:r>
          <w:rPr>
            <w:noProof/>
            <w:webHidden/>
          </w:rPr>
          <w:instrText xml:space="preserve"> PAGEREF _Toc185550495 \h </w:instrText>
        </w:r>
        <w:r>
          <w:rPr>
            <w:noProof/>
            <w:webHidden/>
          </w:rPr>
        </w:r>
        <w:r>
          <w:rPr>
            <w:noProof/>
            <w:webHidden/>
          </w:rPr>
          <w:fldChar w:fldCharType="separate"/>
        </w:r>
        <w:r>
          <w:rPr>
            <w:noProof/>
            <w:webHidden/>
          </w:rPr>
          <w:t>68</w:t>
        </w:r>
        <w:r>
          <w:rPr>
            <w:noProof/>
            <w:webHidden/>
          </w:rPr>
          <w:fldChar w:fldCharType="end"/>
        </w:r>
      </w:hyperlink>
    </w:p>
    <w:p w14:paraId="327AAADD" w14:textId="24A28B9E"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6" w:history="1">
        <w:r w:rsidRPr="007F0C36">
          <w:rPr>
            <w:rStyle w:val="Hyperlink"/>
            <w:noProof/>
          </w:rPr>
          <w:t>4.1.1</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Cài đặt phía giao diện (Front-end)</w:t>
        </w:r>
        <w:r>
          <w:rPr>
            <w:noProof/>
            <w:webHidden/>
          </w:rPr>
          <w:tab/>
        </w:r>
        <w:r>
          <w:rPr>
            <w:noProof/>
            <w:webHidden/>
          </w:rPr>
          <w:fldChar w:fldCharType="begin"/>
        </w:r>
        <w:r>
          <w:rPr>
            <w:noProof/>
            <w:webHidden/>
          </w:rPr>
          <w:instrText xml:space="preserve"> PAGEREF _Toc185550496 \h </w:instrText>
        </w:r>
        <w:r>
          <w:rPr>
            <w:noProof/>
            <w:webHidden/>
          </w:rPr>
        </w:r>
        <w:r>
          <w:rPr>
            <w:noProof/>
            <w:webHidden/>
          </w:rPr>
          <w:fldChar w:fldCharType="separate"/>
        </w:r>
        <w:r>
          <w:rPr>
            <w:noProof/>
            <w:webHidden/>
          </w:rPr>
          <w:t>68</w:t>
        </w:r>
        <w:r>
          <w:rPr>
            <w:noProof/>
            <w:webHidden/>
          </w:rPr>
          <w:fldChar w:fldCharType="end"/>
        </w:r>
      </w:hyperlink>
    </w:p>
    <w:p w14:paraId="26F9B93A" w14:textId="5A798C1B" w:rsidR="00A60B7E" w:rsidRDefault="00A60B7E">
      <w:pPr>
        <w:pStyle w:val="TOC3"/>
        <w:tabs>
          <w:tab w:val="left" w:pos="176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7" w:history="1">
        <w:r w:rsidRPr="007F0C36">
          <w:rPr>
            <w:rStyle w:val="Hyperlink"/>
            <w:noProof/>
          </w:rPr>
          <w:t>4.1.2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rPr>
          <w:t>Cài đặt phía Back-end</w:t>
        </w:r>
        <w:r>
          <w:rPr>
            <w:noProof/>
            <w:webHidden/>
          </w:rPr>
          <w:tab/>
        </w:r>
        <w:r>
          <w:rPr>
            <w:noProof/>
            <w:webHidden/>
          </w:rPr>
          <w:fldChar w:fldCharType="begin"/>
        </w:r>
        <w:r>
          <w:rPr>
            <w:noProof/>
            <w:webHidden/>
          </w:rPr>
          <w:instrText xml:space="preserve"> PAGEREF _Toc185550497 \h </w:instrText>
        </w:r>
        <w:r>
          <w:rPr>
            <w:noProof/>
            <w:webHidden/>
          </w:rPr>
        </w:r>
        <w:r>
          <w:rPr>
            <w:noProof/>
            <w:webHidden/>
          </w:rPr>
          <w:fldChar w:fldCharType="separate"/>
        </w:r>
        <w:r>
          <w:rPr>
            <w:noProof/>
            <w:webHidden/>
          </w:rPr>
          <w:t>69</w:t>
        </w:r>
        <w:r>
          <w:rPr>
            <w:noProof/>
            <w:webHidden/>
          </w:rPr>
          <w:fldChar w:fldCharType="end"/>
        </w:r>
      </w:hyperlink>
    </w:p>
    <w:p w14:paraId="5543B0D9" w14:textId="7B76EAE0" w:rsidR="00A60B7E" w:rsidRDefault="00A60B7E">
      <w:pPr>
        <w:pStyle w:val="TOC2"/>
        <w:tabs>
          <w:tab w:val="left" w:pos="1320"/>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498" w:history="1">
        <w:r w:rsidRPr="007F0C36">
          <w:rPr>
            <w:rStyle w:val="Hyperlink"/>
            <w:noProof/>
          </w:rPr>
          <w:t>4.2</w:t>
        </w:r>
        <w:r>
          <w:rPr>
            <w:rFonts w:asciiTheme="minorHAnsi" w:eastAsiaTheme="minorEastAsia" w:hAnsiTheme="minorHAnsi" w:cstheme="minorBidi"/>
            <w:noProof/>
            <w:kern w:val="2"/>
            <w:sz w:val="22"/>
            <w:szCs w:val="22"/>
            <w:lang w:val="en-US" w:eastAsia="zh-CN"/>
            <w14:ligatures w14:val="standardContextual"/>
          </w:rPr>
          <w:tab/>
        </w:r>
        <w:r w:rsidRPr="007F0C36">
          <w:rPr>
            <w:rStyle w:val="Hyperlink"/>
            <w:noProof/>
            <w:lang w:val="en-US"/>
          </w:rPr>
          <w:t>Kiểm thử hệ thống</w:t>
        </w:r>
        <w:r>
          <w:rPr>
            <w:noProof/>
            <w:webHidden/>
          </w:rPr>
          <w:tab/>
        </w:r>
        <w:r>
          <w:rPr>
            <w:noProof/>
            <w:webHidden/>
          </w:rPr>
          <w:fldChar w:fldCharType="begin"/>
        </w:r>
        <w:r>
          <w:rPr>
            <w:noProof/>
            <w:webHidden/>
          </w:rPr>
          <w:instrText xml:space="preserve"> PAGEREF _Toc185550498 \h </w:instrText>
        </w:r>
        <w:r>
          <w:rPr>
            <w:noProof/>
            <w:webHidden/>
          </w:rPr>
        </w:r>
        <w:r>
          <w:rPr>
            <w:noProof/>
            <w:webHidden/>
          </w:rPr>
          <w:fldChar w:fldCharType="separate"/>
        </w:r>
        <w:r>
          <w:rPr>
            <w:noProof/>
            <w:webHidden/>
          </w:rPr>
          <w:t>71</w:t>
        </w:r>
        <w:r>
          <w:rPr>
            <w:noProof/>
            <w:webHidden/>
          </w:rPr>
          <w:fldChar w:fldCharType="end"/>
        </w:r>
      </w:hyperlink>
    </w:p>
    <w:p w14:paraId="73431BCA" w14:textId="454036BE"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0" w:history="1">
        <w:r w:rsidRPr="007F0C36">
          <w:rPr>
            <w:rStyle w:val="Hyperlink"/>
            <w:noProof/>
          </w:rPr>
          <w:t>KẾT LU</w:t>
        </w:r>
        <w:r w:rsidRPr="007F0C36">
          <w:rPr>
            <w:rStyle w:val="Hyperlink"/>
            <w:noProof/>
          </w:rPr>
          <w:t>Ậ</w:t>
        </w:r>
        <w:r w:rsidRPr="007F0C36">
          <w:rPr>
            <w:rStyle w:val="Hyperlink"/>
            <w:noProof/>
          </w:rPr>
          <w:t>N</w:t>
        </w:r>
        <w:r>
          <w:rPr>
            <w:noProof/>
            <w:webHidden/>
          </w:rPr>
          <w:tab/>
        </w:r>
        <w:r>
          <w:rPr>
            <w:noProof/>
            <w:webHidden/>
          </w:rPr>
          <w:fldChar w:fldCharType="begin"/>
        </w:r>
        <w:r>
          <w:rPr>
            <w:noProof/>
            <w:webHidden/>
          </w:rPr>
          <w:instrText xml:space="preserve"> PAGEREF _Toc185550500 \h </w:instrText>
        </w:r>
        <w:r>
          <w:rPr>
            <w:noProof/>
            <w:webHidden/>
          </w:rPr>
        </w:r>
        <w:r>
          <w:rPr>
            <w:noProof/>
            <w:webHidden/>
          </w:rPr>
          <w:fldChar w:fldCharType="separate"/>
        </w:r>
        <w:r>
          <w:rPr>
            <w:noProof/>
            <w:webHidden/>
          </w:rPr>
          <w:t>73</w:t>
        </w:r>
        <w:r>
          <w:rPr>
            <w:noProof/>
            <w:webHidden/>
          </w:rPr>
          <w:fldChar w:fldCharType="end"/>
        </w:r>
      </w:hyperlink>
    </w:p>
    <w:p w14:paraId="708E0A64" w14:textId="77D238CD" w:rsidR="00A60B7E" w:rsidRDefault="00A60B7E">
      <w:pPr>
        <w:pStyle w:val="TOC1"/>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1" w:history="1">
        <w:r w:rsidRPr="007F0C36">
          <w:rPr>
            <w:rStyle w:val="Hyperlink"/>
            <w:noProof/>
          </w:rPr>
          <w:t>TÀI LIỆU HƯỚNG DẪN</w:t>
        </w:r>
        <w:r>
          <w:rPr>
            <w:noProof/>
            <w:webHidden/>
          </w:rPr>
          <w:tab/>
        </w:r>
        <w:r>
          <w:rPr>
            <w:noProof/>
            <w:webHidden/>
          </w:rPr>
          <w:fldChar w:fldCharType="begin"/>
        </w:r>
        <w:r>
          <w:rPr>
            <w:noProof/>
            <w:webHidden/>
          </w:rPr>
          <w:instrText xml:space="preserve"> PAGEREF _Toc185550501 \h </w:instrText>
        </w:r>
        <w:r>
          <w:rPr>
            <w:noProof/>
            <w:webHidden/>
          </w:rPr>
        </w:r>
        <w:r>
          <w:rPr>
            <w:noProof/>
            <w:webHidden/>
          </w:rPr>
          <w:fldChar w:fldCharType="separate"/>
        </w:r>
        <w:r>
          <w:rPr>
            <w:noProof/>
            <w:webHidden/>
          </w:rPr>
          <w:t>74</w:t>
        </w:r>
        <w:r>
          <w:rPr>
            <w:noProof/>
            <w:webHidden/>
          </w:rPr>
          <w:fldChar w:fldCharType="end"/>
        </w:r>
      </w:hyperlink>
    </w:p>
    <w:p w14:paraId="0C231B49" w14:textId="1431A1D5" w:rsidR="00161B83" w:rsidRDefault="00A60B7E" w:rsidP="009B70E0">
      <w:pPr>
        <w:rPr>
          <w:lang w:val="en-US"/>
        </w:rPr>
      </w:pPr>
      <w:r>
        <w:rPr>
          <w:lang w:val="en-US"/>
        </w:rPr>
        <w:fldChar w:fldCharType="end"/>
      </w:r>
      <w:r w:rsidR="009B70E0">
        <w:rPr>
          <w:lang w:val="en-US"/>
        </w:rPr>
        <w:br w:type="page"/>
      </w:r>
    </w:p>
    <w:p w14:paraId="39DA8A27" w14:textId="77777777" w:rsidR="008C1F0B" w:rsidRPr="00AE7487" w:rsidRDefault="008C1F0B" w:rsidP="00161B83">
      <w:pPr>
        <w:pStyle w:val="Heading1"/>
        <w:numPr>
          <w:ilvl w:val="0"/>
          <w:numId w:val="0"/>
        </w:numPr>
        <w:ind w:left="432"/>
        <w:rPr>
          <w:b w:val="0"/>
          <w:bCs w:val="0"/>
          <w:lang w:val="en-US"/>
        </w:rPr>
      </w:pPr>
      <w:bookmarkStart w:id="3" w:name="_Toc185541910"/>
      <w:bookmarkStart w:id="4" w:name="_Toc185542029"/>
      <w:bookmarkStart w:id="5" w:name="_Toc185550457"/>
      <w:r w:rsidRPr="00AE7487">
        <w:rPr>
          <w:b w:val="0"/>
          <w:bCs w:val="0"/>
          <w:lang w:val="en-US"/>
        </w:rPr>
        <w:lastRenderedPageBreak/>
        <w:t>DANH MỤC HÌNH ẢNH</w:t>
      </w:r>
      <w:bookmarkEnd w:id="3"/>
      <w:bookmarkEnd w:id="4"/>
      <w:bookmarkEnd w:id="5"/>
    </w:p>
    <w:p w14:paraId="363687FC" w14:textId="632EC737"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r>
        <w:fldChar w:fldCharType="begin"/>
      </w:r>
      <w:r>
        <w:instrText xml:space="preserve"> TOC \h \z \c "Hình" </w:instrText>
      </w:r>
      <w:r>
        <w:fldChar w:fldCharType="separate"/>
      </w:r>
      <w:hyperlink w:anchor="_Toc185550503" w:history="1">
        <w:r w:rsidRPr="00CB6412">
          <w:rPr>
            <w:rStyle w:val="Hyperlink"/>
            <w:noProof/>
          </w:rPr>
          <w:t>Hình 1</w:t>
        </w:r>
        <w:r w:rsidRPr="00CB6412">
          <w:rPr>
            <w:rStyle w:val="Hyperlink"/>
            <w:noProof/>
            <w:lang w:val="en-US"/>
          </w:rPr>
          <w:t>: Biểu đồ use case tổng quát</w:t>
        </w:r>
        <w:r>
          <w:rPr>
            <w:noProof/>
            <w:webHidden/>
          </w:rPr>
          <w:tab/>
        </w:r>
        <w:r>
          <w:rPr>
            <w:noProof/>
            <w:webHidden/>
          </w:rPr>
          <w:fldChar w:fldCharType="begin"/>
        </w:r>
        <w:r>
          <w:rPr>
            <w:noProof/>
            <w:webHidden/>
          </w:rPr>
          <w:instrText xml:space="preserve"> PAGEREF _Toc185550503 \h </w:instrText>
        </w:r>
        <w:r>
          <w:rPr>
            <w:noProof/>
            <w:webHidden/>
          </w:rPr>
        </w:r>
        <w:r>
          <w:rPr>
            <w:noProof/>
            <w:webHidden/>
          </w:rPr>
          <w:fldChar w:fldCharType="separate"/>
        </w:r>
        <w:r>
          <w:rPr>
            <w:noProof/>
            <w:webHidden/>
          </w:rPr>
          <w:t>16</w:t>
        </w:r>
        <w:r>
          <w:rPr>
            <w:noProof/>
            <w:webHidden/>
          </w:rPr>
          <w:fldChar w:fldCharType="end"/>
        </w:r>
      </w:hyperlink>
    </w:p>
    <w:p w14:paraId="650B8ED5" w14:textId="44C67E0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4" w:history="1">
        <w:r w:rsidRPr="00CB6412">
          <w:rPr>
            <w:rStyle w:val="Hyperlink"/>
            <w:noProof/>
          </w:rPr>
          <w:t>Hình 2</w:t>
        </w:r>
        <w:r w:rsidRPr="00CB6412">
          <w:rPr>
            <w:rStyle w:val="Hyperlink"/>
            <w:noProof/>
            <w:lang w:val="en-US"/>
          </w:rPr>
          <w:t xml:space="preserve">:  </w:t>
        </w:r>
        <w:r w:rsidRPr="00CB6412">
          <w:rPr>
            <w:rStyle w:val="Hyperlink"/>
            <w:noProof/>
          </w:rPr>
          <w:t xml:space="preserve">Biểu đồ phân ra </w:t>
        </w:r>
        <w:r w:rsidRPr="00CB6412">
          <w:rPr>
            <w:rStyle w:val="Hyperlink"/>
            <w:noProof/>
            <w:lang w:val="en-US"/>
          </w:rPr>
          <w:t>use case đăng nhập</w:t>
        </w:r>
        <w:r>
          <w:rPr>
            <w:noProof/>
            <w:webHidden/>
          </w:rPr>
          <w:tab/>
        </w:r>
        <w:r>
          <w:rPr>
            <w:noProof/>
            <w:webHidden/>
          </w:rPr>
          <w:fldChar w:fldCharType="begin"/>
        </w:r>
        <w:r>
          <w:rPr>
            <w:noProof/>
            <w:webHidden/>
          </w:rPr>
          <w:instrText xml:space="preserve"> PAGEREF _Toc185550504 \h </w:instrText>
        </w:r>
        <w:r>
          <w:rPr>
            <w:noProof/>
            <w:webHidden/>
          </w:rPr>
        </w:r>
        <w:r>
          <w:rPr>
            <w:noProof/>
            <w:webHidden/>
          </w:rPr>
          <w:fldChar w:fldCharType="separate"/>
        </w:r>
        <w:r>
          <w:rPr>
            <w:noProof/>
            <w:webHidden/>
          </w:rPr>
          <w:t>17</w:t>
        </w:r>
        <w:r>
          <w:rPr>
            <w:noProof/>
            <w:webHidden/>
          </w:rPr>
          <w:fldChar w:fldCharType="end"/>
        </w:r>
      </w:hyperlink>
    </w:p>
    <w:p w14:paraId="07737BBE" w14:textId="4BDCABCD"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5" w:history="1">
        <w:r w:rsidRPr="00CB6412">
          <w:rPr>
            <w:rStyle w:val="Hyperlink"/>
            <w:noProof/>
          </w:rPr>
          <w:t>Hình 3</w:t>
        </w:r>
        <w:r w:rsidRPr="00CB6412">
          <w:rPr>
            <w:rStyle w:val="Hyperlink"/>
            <w:noProof/>
            <w:lang w:val="en-US"/>
          </w:rPr>
          <w:t xml:space="preserve">: </w:t>
        </w:r>
        <w:r w:rsidRPr="00CB6412">
          <w:rPr>
            <w:rStyle w:val="Hyperlink"/>
            <w:noProof/>
          </w:rPr>
          <w:t>Biểu đồ phân ra use case góp ý</w:t>
        </w:r>
        <w:r>
          <w:rPr>
            <w:noProof/>
            <w:webHidden/>
          </w:rPr>
          <w:tab/>
        </w:r>
        <w:r>
          <w:rPr>
            <w:noProof/>
            <w:webHidden/>
          </w:rPr>
          <w:fldChar w:fldCharType="begin"/>
        </w:r>
        <w:r>
          <w:rPr>
            <w:noProof/>
            <w:webHidden/>
          </w:rPr>
          <w:instrText xml:space="preserve"> PAGEREF _Toc185550505 \h </w:instrText>
        </w:r>
        <w:r>
          <w:rPr>
            <w:noProof/>
            <w:webHidden/>
          </w:rPr>
        </w:r>
        <w:r>
          <w:rPr>
            <w:noProof/>
            <w:webHidden/>
          </w:rPr>
          <w:fldChar w:fldCharType="separate"/>
        </w:r>
        <w:r>
          <w:rPr>
            <w:noProof/>
            <w:webHidden/>
          </w:rPr>
          <w:t>18</w:t>
        </w:r>
        <w:r>
          <w:rPr>
            <w:noProof/>
            <w:webHidden/>
          </w:rPr>
          <w:fldChar w:fldCharType="end"/>
        </w:r>
      </w:hyperlink>
    </w:p>
    <w:p w14:paraId="745ECCE3" w14:textId="699FBC56"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6" w:history="1">
        <w:r w:rsidRPr="00CB6412">
          <w:rPr>
            <w:rStyle w:val="Hyperlink"/>
            <w:noProof/>
          </w:rPr>
          <w:t>Hình 4: Biểu đồ phân rã use case thêm tiểu sử</w:t>
        </w:r>
        <w:r>
          <w:rPr>
            <w:noProof/>
            <w:webHidden/>
          </w:rPr>
          <w:tab/>
        </w:r>
        <w:r>
          <w:rPr>
            <w:noProof/>
            <w:webHidden/>
          </w:rPr>
          <w:fldChar w:fldCharType="begin"/>
        </w:r>
        <w:r>
          <w:rPr>
            <w:noProof/>
            <w:webHidden/>
          </w:rPr>
          <w:instrText xml:space="preserve"> PAGEREF _Toc185550506 \h </w:instrText>
        </w:r>
        <w:r>
          <w:rPr>
            <w:noProof/>
            <w:webHidden/>
          </w:rPr>
        </w:r>
        <w:r>
          <w:rPr>
            <w:noProof/>
            <w:webHidden/>
          </w:rPr>
          <w:fldChar w:fldCharType="separate"/>
        </w:r>
        <w:r>
          <w:rPr>
            <w:noProof/>
            <w:webHidden/>
          </w:rPr>
          <w:t>20</w:t>
        </w:r>
        <w:r>
          <w:rPr>
            <w:noProof/>
            <w:webHidden/>
          </w:rPr>
          <w:fldChar w:fldCharType="end"/>
        </w:r>
      </w:hyperlink>
    </w:p>
    <w:p w14:paraId="73E70863" w14:textId="69A6A44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7" w:history="1">
        <w:r w:rsidRPr="00CB6412">
          <w:rPr>
            <w:rStyle w:val="Hyperlink"/>
            <w:noProof/>
          </w:rPr>
          <w:t>Hình 5: Biểu đồ phân rã use case xem chi tiết mối quan hệ</w:t>
        </w:r>
        <w:r>
          <w:rPr>
            <w:noProof/>
            <w:webHidden/>
          </w:rPr>
          <w:tab/>
        </w:r>
        <w:r>
          <w:rPr>
            <w:noProof/>
            <w:webHidden/>
          </w:rPr>
          <w:fldChar w:fldCharType="begin"/>
        </w:r>
        <w:r>
          <w:rPr>
            <w:noProof/>
            <w:webHidden/>
          </w:rPr>
          <w:instrText xml:space="preserve"> PAGEREF _Toc185550507 \h </w:instrText>
        </w:r>
        <w:r>
          <w:rPr>
            <w:noProof/>
            <w:webHidden/>
          </w:rPr>
        </w:r>
        <w:r>
          <w:rPr>
            <w:noProof/>
            <w:webHidden/>
          </w:rPr>
          <w:fldChar w:fldCharType="separate"/>
        </w:r>
        <w:r>
          <w:rPr>
            <w:noProof/>
            <w:webHidden/>
          </w:rPr>
          <w:t>21</w:t>
        </w:r>
        <w:r>
          <w:rPr>
            <w:noProof/>
            <w:webHidden/>
          </w:rPr>
          <w:fldChar w:fldCharType="end"/>
        </w:r>
      </w:hyperlink>
    </w:p>
    <w:p w14:paraId="0139BBC6" w14:textId="15B077A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8" w:history="1">
        <w:r w:rsidRPr="00CB6412">
          <w:rPr>
            <w:rStyle w:val="Hyperlink"/>
            <w:noProof/>
          </w:rPr>
          <w:t xml:space="preserve">Hình 6: </w:t>
        </w:r>
        <w:r w:rsidRPr="00CB6412">
          <w:rPr>
            <w:rStyle w:val="Hyperlink"/>
            <w:noProof/>
            <w:lang w:val="vi-VN"/>
          </w:rPr>
          <w:t>Biểu đồ phân rã use case cấp tài khoản</w:t>
        </w:r>
        <w:r>
          <w:rPr>
            <w:noProof/>
            <w:webHidden/>
          </w:rPr>
          <w:tab/>
        </w:r>
        <w:r>
          <w:rPr>
            <w:noProof/>
            <w:webHidden/>
          </w:rPr>
          <w:fldChar w:fldCharType="begin"/>
        </w:r>
        <w:r>
          <w:rPr>
            <w:noProof/>
            <w:webHidden/>
          </w:rPr>
          <w:instrText xml:space="preserve"> PAGEREF _Toc185550508 \h </w:instrText>
        </w:r>
        <w:r>
          <w:rPr>
            <w:noProof/>
            <w:webHidden/>
          </w:rPr>
        </w:r>
        <w:r>
          <w:rPr>
            <w:noProof/>
            <w:webHidden/>
          </w:rPr>
          <w:fldChar w:fldCharType="separate"/>
        </w:r>
        <w:r>
          <w:rPr>
            <w:noProof/>
            <w:webHidden/>
          </w:rPr>
          <w:t>22</w:t>
        </w:r>
        <w:r>
          <w:rPr>
            <w:noProof/>
            <w:webHidden/>
          </w:rPr>
          <w:fldChar w:fldCharType="end"/>
        </w:r>
      </w:hyperlink>
    </w:p>
    <w:p w14:paraId="1EE54D82" w14:textId="61D1967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09" w:history="1">
        <w:r w:rsidRPr="00CB6412">
          <w:rPr>
            <w:rStyle w:val="Hyperlink"/>
            <w:noProof/>
          </w:rPr>
          <w:t>Hình 7:  Biểu đồ phân rã use case quản lý tài khoản</w:t>
        </w:r>
        <w:r>
          <w:rPr>
            <w:noProof/>
            <w:webHidden/>
          </w:rPr>
          <w:tab/>
        </w:r>
        <w:r>
          <w:rPr>
            <w:noProof/>
            <w:webHidden/>
          </w:rPr>
          <w:fldChar w:fldCharType="begin"/>
        </w:r>
        <w:r>
          <w:rPr>
            <w:noProof/>
            <w:webHidden/>
          </w:rPr>
          <w:instrText xml:space="preserve"> PAGEREF _Toc185550509 \h </w:instrText>
        </w:r>
        <w:r>
          <w:rPr>
            <w:noProof/>
            <w:webHidden/>
          </w:rPr>
        </w:r>
        <w:r>
          <w:rPr>
            <w:noProof/>
            <w:webHidden/>
          </w:rPr>
          <w:fldChar w:fldCharType="separate"/>
        </w:r>
        <w:r>
          <w:rPr>
            <w:noProof/>
            <w:webHidden/>
          </w:rPr>
          <w:t>23</w:t>
        </w:r>
        <w:r>
          <w:rPr>
            <w:noProof/>
            <w:webHidden/>
          </w:rPr>
          <w:fldChar w:fldCharType="end"/>
        </w:r>
      </w:hyperlink>
    </w:p>
    <w:p w14:paraId="5DDB3F01" w14:textId="64F4453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0" w:history="1">
        <w:r w:rsidRPr="00CB6412">
          <w:rPr>
            <w:rStyle w:val="Hyperlink"/>
            <w:noProof/>
          </w:rPr>
          <w:t>Hình 8: Biểu đồ phân rã use case quản lý sự kiện</w:t>
        </w:r>
        <w:r>
          <w:rPr>
            <w:noProof/>
            <w:webHidden/>
          </w:rPr>
          <w:tab/>
        </w:r>
        <w:r>
          <w:rPr>
            <w:noProof/>
            <w:webHidden/>
          </w:rPr>
          <w:fldChar w:fldCharType="begin"/>
        </w:r>
        <w:r>
          <w:rPr>
            <w:noProof/>
            <w:webHidden/>
          </w:rPr>
          <w:instrText xml:space="preserve"> PAGEREF _Toc185550510 \h </w:instrText>
        </w:r>
        <w:r>
          <w:rPr>
            <w:noProof/>
            <w:webHidden/>
          </w:rPr>
        </w:r>
        <w:r>
          <w:rPr>
            <w:noProof/>
            <w:webHidden/>
          </w:rPr>
          <w:fldChar w:fldCharType="separate"/>
        </w:r>
        <w:r>
          <w:rPr>
            <w:noProof/>
            <w:webHidden/>
          </w:rPr>
          <w:t>25</w:t>
        </w:r>
        <w:r>
          <w:rPr>
            <w:noProof/>
            <w:webHidden/>
          </w:rPr>
          <w:fldChar w:fldCharType="end"/>
        </w:r>
      </w:hyperlink>
    </w:p>
    <w:p w14:paraId="3F0CF958" w14:textId="6814B715"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1" w:history="1">
        <w:r w:rsidRPr="00CB6412">
          <w:rPr>
            <w:rStyle w:val="Hyperlink"/>
            <w:noProof/>
          </w:rPr>
          <w:t>Hình 9: Biểu đồ phân rã use case quản lý tài khoản</w:t>
        </w:r>
        <w:r>
          <w:rPr>
            <w:noProof/>
            <w:webHidden/>
          </w:rPr>
          <w:tab/>
        </w:r>
        <w:r>
          <w:rPr>
            <w:noProof/>
            <w:webHidden/>
          </w:rPr>
          <w:fldChar w:fldCharType="begin"/>
        </w:r>
        <w:r>
          <w:rPr>
            <w:noProof/>
            <w:webHidden/>
          </w:rPr>
          <w:instrText xml:space="preserve"> PAGEREF _Toc185550511 \h </w:instrText>
        </w:r>
        <w:r>
          <w:rPr>
            <w:noProof/>
            <w:webHidden/>
          </w:rPr>
        </w:r>
        <w:r>
          <w:rPr>
            <w:noProof/>
            <w:webHidden/>
          </w:rPr>
          <w:fldChar w:fldCharType="separate"/>
        </w:r>
        <w:r>
          <w:rPr>
            <w:noProof/>
            <w:webHidden/>
          </w:rPr>
          <w:t>27</w:t>
        </w:r>
        <w:r>
          <w:rPr>
            <w:noProof/>
            <w:webHidden/>
          </w:rPr>
          <w:fldChar w:fldCharType="end"/>
        </w:r>
      </w:hyperlink>
    </w:p>
    <w:p w14:paraId="6FC67D62" w14:textId="7CFE395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2" w:history="1">
        <w:r w:rsidRPr="00CB6412">
          <w:rPr>
            <w:rStyle w:val="Hyperlink"/>
            <w:noProof/>
          </w:rPr>
          <w:t>Hình 10: Biểu đồ phân rã use case quản lý mối quan hệ</w:t>
        </w:r>
        <w:r>
          <w:rPr>
            <w:noProof/>
            <w:webHidden/>
          </w:rPr>
          <w:tab/>
        </w:r>
        <w:r>
          <w:rPr>
            <w:noProof/>
            <w:webHidden/>
          </w:rPr>
          <w:fldChar w:fldCharType="begin"/>
        </w:r>
        <w:r>
          <w:rPr>
            <w:noProof/>
            <w:webHidden/>
          </w:rPr>
          <w:instrText xml:space="preserve"> PAGEREF _Toc185550512 \h </w:instrText>
        </w:r>
        <w:r>
          <w:rPr>
            <w:noProof/>
            <w:webHidden/>
          </w:rPr>
        </w:r>
        <w:r>
          <w:rPr>
            <w:noProof/>
            <w:webHidden/>
          </w:rPr>
          <w:fldChar w:fldCharType="separate"/>
        </w:r>
        <w:r>
          <w:rPr>
            <w:noProof/>
            <w:webHidden/>
          </w:rPr>
          <w:t>28</w:t>
        </w:r>
        <w:r>
          <w:rPr>
            <w:noProof/>
            <w:webHidden/>
          </w:rPr>
          <w:fldChar w:fldCharType="end"/>
        </w:r>
      </w:hyperlink>
    </w:p>
    <w:p w14:paraId="2CC4FF54" w14:textId="106CDF8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3" w:history="1">
        <w:r w:rsidRPr="00CB6412">
          <w:rPr>
            <w:rStyle w:val="Hyperlink"/>
            <w:noProof/>
          </w:rPr>
          <w:t>Hình 11:</w:t>
        </w:r>
        <w:r w:rsidRPr="00CB6412">
          <w:rPr>
            <w:rStyle w:val="Hyperlink"/>
            <w:noProof/>
            <w:lang w:val="en-US"/>
          </w:rPr>
          <w:t xml:space="preserve">  </w:t>
        </w:r>
        <w:r w:rsidRPr="00CB6412">
          <w:rPr>
            <w:rStyle w:val="Hyperlink"/>
            <w:noProof/>
          </w:rPr>
          <w:t>Biểu đồ phân rã use case tìm kiếm</w:t>
        </w:r>
        <w:r>
          <w:rPr>
            <w:noProof/>
            <w:webHidden/>
          </w:rPr>
          <w:tab/>
        </w:r>
        <w:r>
          <w:rPr>
            <w:noProof/>
            <w:webHidden/>
          </w:rPr>
          <w:fldChar w:fldCharType="begin"/>
        </w:r>
        <w:r>
          <w:rPr>
            <w:noProof/>
            <w:webHidden/>
          </w:rPr>
          <w:instrText xml:space="preserve"> PAGEREF _Toc185550513 \h </w:instrText>
        </w:r>
        <w:r>
          <w:rPr>
            <w:noProof/>
            <w:webHidden/>
          </w:rPr>
        </w:r>
        <w:r>
          <w:rPr>
            <w:noProof/>
            <w:webHidden/>
          </w:rPr>
          <w:fldChar w:fldCharType="separate"/>
        </w:r>
        <w:r>
          <w:rPr>
            <w:noProof/>
            <w:webHidden/>
          </w:rPr>
          <w:t>29</w:t>
        </w:r>
        <w:r>
          <w:rPr>
            <w:noProof/>
            <w:webHidden/>
          </w:rPr>
          <w:fldChar w:fldCharType="end"/>
        </w:r>
      </w:hyperlink>
    </w:p>
    <w:p w14:paraId="1C84148E" w14:textId="0A8C879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4" w:history="1">
        <w:r w:rsidRPr="00CB6412">
          <w:rPr>
            <w:rStyle w:val="Hyperlink"/>
            <w:noProof/>
          </w:rPr>
          <w:t>Hình 12: Biểu đồ hoạt động use case đăng nhập</w:t>
        </w:r>
        <w:r>
          <w:rPr>
            <w:noProof/>
            <w:webHidden/>
          </w:rPr>
          <w:tab/>
        </w:r>
        <w:r>
          <w:rPr>
            <w:noProof/>
            <w:webHidden/>
          </w:rPr>
          <w:fldChar w:fldCharType="begin"/>
        </w:r>
        <w:r>
          <w:rPr>
            <w:noProof/>
            <w:webHidden/>
          </w:rPr>
          <w:instrText xml:space="preserve"> PAGEREF _Toc185550514 \h </w:instrText>
        </w:r>
        <w:r>
          <w:rPr>
            <w:noProof/>
            <w:webHidden/>
          </w:rPr>
        </w:r>
        <w:r>
          <w:rPr>
            <w:noProof/>
            <w:webHidden/>
          </w:rPr>
          <w:fldChar w:fldCharType="separate"/>
        </w:r>
        <w:r>
          <w:rPr>
            <w:noProof/>
            <w:webHidden/>
          </w:rPr>
          <w:t>30</w:t>
        </w:r>
        <w:r>
          <w:rPr>
            <w:noProof/>
            <w:webHidden/>
          </w:rPr>
          <w:fldChar w:fldCharType="end"/>
        </w:r>
      </w:hyperlink>
    </w:p>
    <w:p w14:paraId="121559AA" w14:textId="276F0CA2"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5" w:history="1">
        <w:r w:rsidRPr="00CB6412">
          <w:rPr>
            <w:rStyle w:val="Hyperlink"/>
            <w:noProof/>
          </w:rPr>
          <w:t>Hình 13: Biểu đồ trạng thái use</w:t>
        </w:r>
        <w:r w:rsidRPr="00CB6412">
          <w:rPr>
            <w:rStyle w:val="Hyperlink"/>
            <w:noProof/>
            <w:lang w:val="en-US"/>
          </w:rPr>
          <w:t xml:space="preserve"> </w:t>
        </w:r>
        <w:r w:rsidRPr="00CB6412">
          <w:rPr>
            <w:rStyle w:val="Hyperlink"/>
            <w:noProof/>
          </w:rPr>
          <w:t>case đăng nhập</w:t>
        </w:r>
        <w:r>
          <w:rPr>
            <w:noProof/>
            <w:webHidden/>
          </w:rPr>
          <w:tab/>
        </w:r>
        <w:r>
          <w:rPr>
            <w:noProof/>
            <w:webHidden/>
          </w:rPr>
          <w:fldChar w:fldCharType="begin"/>
        </w:r>
        <w:r>
          <w:rPr>
            <w:noProof/>
            <w:webHidden/>
          </w:rPr>
          <w:instrText xml:space="preserve"> PAGEREF _Toc185550515 \h </w:instrText>
        </w:r>
        <w:r>
          <w:rPr>
            <w:noProof/>
            <w:webHidden/>
          </w:rPr>
        </w:r>
        <w:r>
          <w:rPr>
            <w:noProof/>
            <w:webHidden/>
          </w:rPr>
          <w:fldChar w:fldCharType="separate"/>
        </w:r>
        <w:r>
          <w:rPr>
            <w:noProof/>
            <w:webHidden/>
          </w:rPr>
          <w:t>31</w:t>
        </w:r>
        <w:r>
          <w:rPr>
            <w:noProof/>
            <w:webHidden/>
          </w:rPr>
          <w:fldChar w:fldCharType="end"/>
        </w:r>
      </w:hyperlink>
    </w:p>
    <w:p w14:paraId="581D8C93" w14:textId="0AA85BE2"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6" w:history="1">
        <w:r w:rsidRPr="00CB6412">
          <w:rPr>
            <w:rStyle w:val="Hyperlink"/>
            <w:noProof/>
          </w:rPr>
          <w:t>Hình 14:</w:t>
        </w:r>
        <w:r w:rsidRPr="00CB6412">
          <w:rPr>
            <w:rStyle w:val="Hyperlink"/>
            <w:noProof/>
            <w:lang w:val="en-US"/>
          </w:rPr>
          <w:t xml:space="preserve"> Biểu đồ tuần tự use case đăng nhập</w:t>
        </w:r>
        <w:r>
          <w:rPr>
            <w:noProof/>
            <w:webHidden/>
          </w:rPr>
          <w:tab/>
        </w:r>
        <w:r>
          <w:rPr>
            <w:noProof/>
            <w:webHidden/>
          </w:rPr>
          <w:fldChar w:fldCharType="begin"/>
        </w:r>
        <w:r>
          <w:rPr>
            <w:noProof/>
            <w:webHidden/>
          </w:rPr>
          <w:instrText xml:space="preserve"> PAGEREF _Toc185550516 \h </w:instrText>
        </w:r>
        <w:r>
          <w:rPr>
            <w:noProof/>
            <w:webHidden/>
          </w:rPr>
        </w:r>
        <w:r>
          <w:rPr>
            <w:noProof/>
            <w:webHidden/>
          </w:rPr>
          <w:fldChar w:fldCharType="separate"/>
        </w:r>
        <w:r>
          <w:rPr>
            <w:noProof/>
            <w:webHidden/>
          </w:rPr>
          <w:t>31</w:t>
        </w:r>
        <w:r>
          <w:rPr>
            <w:noProof/>
            <w:webHidden/>
          </w:rPr>
          <w:fldChar w:fldCharType="end"/>
        </w:r>
      </w:hyperlink>
    </w:p>
    <w:p w14:paraId="00A6B7A0" w14:textId="713F2E7A"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7" w:history="1">
        <w:r w:rsidRPr="00CB6412">
          <w:rPr>
            <w:rStyle w:val="Hyperlink"/>
            <w:noProof/>
          </w:rPr>
          <w:t>Hình 15:</w:t>
        </w:r>
        <w:r w:rsidRPr="00CB6412">
          <w:rPr>
            <w:rStyle w:val="Hyperlink"/>
            <w:noProof/>
            <w:lang w:val="en-US"/>
          </w:rPr>
          <w:t xml:space="preserve"> </w:t>
        </w:r>
        <w:r w:rsidRPr="00CB6412">
          <w:rPr>
            <w:rStyle w:val="Hyperlink"/>
            <w:noProof/>
          </w:rPr>
          <w:t>Biểu đồ lớp use case đăng nhập</w:t>
        </w:r>
        <w:r>
          <w:rPr>
            <w:noProof/>
            <w:webHidden/>
          </w:rPr>
          <w:tab/>
        </w:r>
        <w:r>
          <w:rPr>
            <w:noProof/>
            <w:webHidden/>
          </w:rPr>
          <w:fldChar w:fldCharType="begin"/>
        </w:r>
        <w:r>
          <w:rPr>
            <w:noProof/>
            <w:webHidden/>
          </w:rPr>
          <w:instrText xml:space="preserve"> PAGEREF _Toc185550517 \h </w:instrText>
        </w:r>
        <w:r>
          <w:rPr>
            <w:noProof/>
            <w:webHidden/>
          </w:rPr>
        </w:r>
        <w:r>
          <w:rPr>
            <w:noProof/>
            <w:webHidden/>
          </w:rPr>
          <w:fldChar w:fldCharType="separate"/>
        </w:r>
        <w:r>
          <w:rPr>
            <w:noProof/>
            <w:webHidden/>
          </w:rPr>
          <w:t>32</w:t>
        </w:r>
        <w:r>
          <w:rPr>
            <w:noProof/>
            <w:webHidden/>
          </w:rPr>
          <w:fldChar w:fldCharType="end"/>
        </w:r>
      </w:hyperlink>
    </w:p>
    <w:p w14:paraId="16DF2EE6" w14:textId="5B2C654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8" w:history="1">
        <w:r w:rsidRPr="00CB6412">
          <w:rPr>
            <w:rStyle w:val="Hyperlink"/>
            <w:noProof/>
          </w:rPr>
          <w:t>Hình 16:</w:t>
        </w:r>
        <w:r w:rsidRPr="00CB6412">
          <w:rPr>
            <w:rStyle w:val="Hyperlink"/>
            <w:noProof/>
            <w:lang w:val="en-US"/>
          </w:rPr>
          <w:t xml:space="preserve"> Biểu đồ hoạt động use case góp ý</w:t>
        </w:r>
        <w:r>
          <w:rPr>
            <w:noProof/>
            <w:webHidden/>
          </w:rPr>
          <w:tab/>
        </w:r>
        <w:r>
          <w:rPr>
            <w:noProof/>
            <w:webHidden/>
          </w:rPr>
          <w:fldChar w:fldCharType="begin"/>
        </w:r>
        <w:r>
          <w:rPr>
            <w:noProof/>
            <w:webHidden/>
          </w:rPr>
          <w:instrText xml:space="preserve"> PAGEREF _Toc185550518 \h </w:instrText>
        </w:r>
        <w:r>
          <w:rPr>
            <w:noProof/>
            <w:webHidden/>
          </w:rPr>
        </w:r>
        <w:r>
          <w:rPr>
            <w:noProof/>
            <w:webHidden/>
          </w:rPr>
          <w:fldChar w:fldCharType="separate"/>
        </w:r>
        <w:r>
          <w:rPr>
            <w:noProof/>
            <w:webHidden/>
          </w:rPr>
          <w:t>33</w:t>
        </w:r>
        <w:r>
          <w:rPr>
            <w:noProof/>
            <w:webHidden/>
          </w:rPr>
          <w:fldChar w:fldCharType="end"/>
        </w:r>
      </w:hyperlink>
    </w:p>
    <w:p w14:paraId="0B16E2C2" w14:textId="73322B42"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19" w:history="1">
        <w:r w:rsidRPr="00CB6412">
          <w:rPr>
            <w:rStyle w:val="Hyperlink"/>
            <w:noProof/>
          </w:rPr>
          <w:t>Hình 17:</w:t>
        </w:r>
        <w:r w:rsidRPr="00CB6412">
          <w:rPr>
            <w:rStyle w:val="Hyperlink"/>
            <w:noProof/>
            <w:lang w:val="en-US"/>
          </w:rPr>
          <w:t xml:space="preserve"> Biểu đồ trạng thái use case góp ý</w:t>
        </w:r>
        <w:r>
          <w:rPr>
            <w:noProof/>
            <w:webHidden/>
          </w:rPr>
          <w:tab/>
        </w:r>
        <w:r>
          <w:rPr>
            <w:noProof/>
            <w:webHidden/>
          </w:rPr>
          <w:fldChar w:fldCharType="begin"/>
        </w:r>
        <w:r>
          <w:rPr>
            <w:noProof/>
            <w:webHidden/>
          </w:rPr>
          <w:instrText xml:space="preserve"> PAGEREF _Toc185550519 \h </w:instrText>
        </w:r>
        <w:r>
          <w:rPr>
            <w:noProof/>
            <w:webHidden/>
          </w:rPr>
        </w:r>
        <w:r>
          <w:rPr>
            <w:noProof/>
            <w:webHidden/>
          </w:rPr>
          <w:fldChar w:fldCharType="separate"/>
        </w:r>
        <w:r>
          <w:rPr>
            <w:noProof/>
            <w:webHidden/>
          </w:rPr>
          <w:t>34</w:t>
        </w:r>
        <w:r>
          <w:rPr>
            <w:noProof/>
            <w:webHidden/>
          </w:rPr>
          <w:fldChar w:fldCharType="end"/>
        </w:r>
      </w:hyperlink>
    </w:p>
    <w:p w14:paraId="0805EA1C" w14:textId="4B45F9A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0" w:history="1">
        <w:r w:rsidRPr="00CB6412">
          <w:rPr>
            <w:rStyle w:val="Hyperlink"/>
            <w:noProof/>
          </w:rPr>
          <w:t>Hình 18: Biều đồ tuần tự use case góp ý</w:t>
        </w:r>
        <w:r>
          <w:rPr>
            <w:noProof/>
            <w:webHidden/>
          </w:rPr>
          <w:tab/>
        </w:r>
        <w:r>
          <w:rPr>
            <w:noProof/>
            <w:webHidden/>
          </w:rPr>
          <w:fldChar w:fldCharType="begin"/>
        </w:r>
        <w:r>
          <w:rPr>
            <w:noProof/>
            <w:webHidden/>
          </w:rPr>
          <w:instrText xml:space="preserve"> PAGEREF _Toc185550520 \h </w:instrText>
        </w:r>
        <w:r>
          <w:rPr>
            <w:noProof/>
            <w:webHidden/>
          </w:rPr>
        </w:r>
        <w:r>
          <w:rPr>
            <w:noProof/>
            <w:webHidden/>
          </w:rPr>
          <w:fldChar w:fldCharType="separate"/>
        </w:r>
        <w:r>
          <w:rPr>
            <w:noProof/>
            <w:webHidden/>
          </w:rPr>
          <w:t>34</w:t>
        </w:r>
        <w:r>
          <w:rPr>
            <w:noProof/>
            <w:webHidden/>
          </w:rPr>
          <w:fldChar w:fldCharType="end"/>
        </w:r>
      </w:hyperlink>
    </w:p>
    <w:p w14:paraId="65F2E3C9" w14:textId="58B8A755"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1" w:history="1">
        <w:r w:rsidRPr="00CB6412">
          <w:rPr>
            <w:rStyle w:val="Hyperlink"/>
            <w:noProof/>
          </w:rPr>
          <w:t>Hình 19:</w:t>
        </w:r>
        <w:r w:rsidRPr="00CB6412">
          <w:rPr>
            <w:rStyle w:val="Hyperlink"/>
            <w:noProof/>
            <w:lang w:val="en-US"/>
          </w:rPr>
          <w:t xml:space="preserve"> Biểu đồ lớp use case góp ý</w:t>
        </w:r>
        <w:r>
          <w:rPr>
            <w:noProof/>
            <w:webHidden/>
          </w:rPr>
          <w:tab/>
        </w:r>
        <w:r>
          <w:rPr>
            <w:noProof/>
            <w:webHidden/>
          </w:rPr>
          <w:fldChar w:fldCharType="begin"/>
        </w:r>
        <w:r>
          <w:rPr>
            <w:noProof/>
            <w:webHidden/>
          </w:rPr>
          <w:instrText xml:space="preserve"> PAGEREF _Toc185550521 \h </w:instrText>
        </w:r>
        <w:r>
          <w:rPr>
            <w:noProof/>
            <w:webHidden/>
          </w:rPr>
        </w:r>
        <w:r>
          <w:rPr>
            <w:noProof/>
            <w:webHidden/>
          </w:rPr>
          <w:fldChar w:fldCharType="separate"/>
        </w:r>
        <w:r>
          <w:rPr>
            <w:noProof/>
            <w:webHidden/>
          </w:rPr>
          <w:t>35</w:t>
        </w:r>
        <w:r>
          <w:rPr>
            <w:noProof/>
            <w:webHidden/>
          </w:rPr>
          <w:fldChar w:fldCharType="end"/>
        </w:r>
      </w:hyperlink>
    </w:p>
    <w:p w14:paraId="321993A3" w14:textId="7A603C03"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2" w:history="1">
        <w:r w:rsidRPr="00CB6412">
          <w:rPr>
            <w:rStyle w:val="Hyperlink"/>
            <w:noProof/>
          </w:rPr>
          <w:t>Hình 20: Biểu đồ hoạt động use case thêm tiểu sử</w:t>
        </w:r>
        <w:r>
          <w:rPr>
            <w:noProof/>
            <w:webHidden/>
          </w:rPr>
          <w:tab/>
        </w:r>
        <w:r>
          <w:rPr>
            <w:noProof/>
            <w:webHidden/>
          </w:rPr>
          <w:fldChar w:fldCharType="begin"/>
        </w:r>
        <w:r>
          <w:rPr>
            <w:noProof/>
            <w:webHidden/>
          </w:rPr>
          <w:instrText xml:space="preserve"> PAGEREF _Toc185550522 \h </w:instrText>
        </w:r>
        <w:r>
          <w:rPr>
            <w:noProof/>
            <w:webHidden/>
          </w:rPr>
        </w:r>
        <w:r>
          <w:rPr>
            <w:noProof/>
            <w:webHidden/>
          </w:rPr>
          <w:fldChar w:fldCharType="separate"/>
        </w:r>
        <w:r>
          <w:rPr>
            <w:noProof/>
            <w:webHidden/>
          </w:rPr>
          <w:t>36</w:t>
        </w:r>
        <w:r>
          <w:rPr>
            <w:noProof/>
            <w:webHidden/>
          </w:rPr>
          <w:fldChar w:fldCharType="end"/>
        </w:r>
      </w:hyperlink>
    </w:p>
    <w:p w14:paraId="1A41AEE1" w14:textId="35B994F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3" w:history="1">
        <w:r w:rsidRPr="00CB6412">
          <w:rPr>
            <w:rStyle w:val="Hyperlink"/>
            <w:noProof/>
          </w:rPr>
          <w:t>Hình 21:</w:t>
        </w:r>
        <w:r w:rsidRPr="00CB6412">
          <w:rPr>
            <w:rStyle w:val="Hyperlink"/>
            <w:noProof/>
            <w:lang w:val="en-US"/>
          </w:rPr>
          <w:t xml:space="preserve"> Biểu đồ trạng thái use case thêm tiểu sử</w:t>
        </w:r>
        <w:r>
          <w:rPr>
            <w:noProof/>
            <w:webHidden/>
          </w:rPr>
          <w:tab/>
        </w:r>
        <w:r>
          <w:rPr>
            <w:noProof/>
            <w:webHidden/>
          </w:rPr>
          <w:fldChar w:fldCharType="begin"/>
        </w:r>
        <w:r>
          <w:rPr>
            <w:noProof/>
            <w:webHidden/>
          </w:rPr>
          <w:instrText xml:space="preserve"> PAGEREF _Toc185550523 \h </w:instrText>
        </w:r>
        <w:r>
          <w:rPr>
            <w:noProof/>
            <w:webHidden/>
          </w:rPr>
        </w:r>
        <w:r>
          <w:rPr>
            <w:noProof/>
            <w:webHidden/>
          </w:rPr>
          <w:fldChar w:fldCharType="separate"/>
        </w:r>
        <w:r>
          <w:rPr>
            <w:noProof/>
            <w:webHidden/>
          </w:rPr>
          <w:t>37</w:t>
        </w:r>
        <w:r>
          <w:rPr>
            <w:noProof/>
            <w:webHidden/>
          </w:rPr>
          <w:fldChar w:fldCharType="end"/>
        </w:r>
      </w:hyperlink>
    </w:p>
    <w:p w14:paraId="64DEBF55" w14:textId="704EE1E7"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4" w:history="1">
        <w:r w:rsidRPr="00CB6412">
          <w:rPr>
            <w:rStyle w:val="Hyperlink"/>
            <w:noProof/>
          </w:rPr>
          <w:t>Hình 22:</w:t>
        </w:r>
        <w:r w:rsidRPr="00CB6412">
          <w:rPr>
            <w:rStyle w:val="Hyperlink"/>
            <w:noProof/>
            <w:lang w:val="en-US"/>
          </w:rPr>
          <w:t xml:space="preserve"> Biểu đồ tuần tự use case thêm tiểu sử</w:t>
        </w:r>
        <w:r>
          <w:rPr>
            <w:noProof/>
            <w:webHidden/>
          </w:rPr>
          <w:tab/>
        </w:r>
        <w:r>
          <w:rPr>
            <w:noProof/>
            <w:webHidden/>
          </w:rPr>
          <w:fldChar w:fldCharType="begin"/>
        </w:r>
        <w:r>
          <w:rPr>
            <w:noProof/>
            <w:webHidden/>
          </w:rPr>
          <w:instrText xml:space="preserve"> PAGEREF _Toc185550524 \h </w:instrText>
        </w:r>
        <w:r>
          <w:rPr>
            <w:noProof/>
            <w:webHidden/>
          </w:rPr>
        </w:r>
        <w:r>
          <w:rPr>
            <w:noProof/>
            <w:webHidden/>
          </w:rPr>
          <w:fldChar w:fldCharType="separate"/>
        </w:r>
        <w:r>
          <w:rPr>
            <w:noProof/>
            <w:webHidden/>
          </w:rPr>
          <w:t>37</w:t>
        </w:r>
        <w:r>
          <w:rPr>
            <w:noProof/>
            <w:webHidden/>
          </w:rPr>
          <w:fldChar w:fldCharType="end"/>
        </w:r>
      </w:hyperlink>
    </w:p>
    <w:p w14:paraId="505F18AA" w14:textId="65BF9B8F"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5" w:history="1">
        <w:r w:rsidRPr="00CB6412">
          <w:rPr>
            <w:rStyle w:val="Hyperlink"/>
            <w:noProof/>
          </w:rPr>
          <w:t>Hình 23:</w:t>
        </w:r>
        <w:r w:rsidRPr="00CB6412">
          <w:rPr>
            <w:rStyle w:val="Hyperlink"/>
            <w:noProof/>
            <w:lang w:val="en-US"/>
          </w:rPr>
          <w:t xml:space="preserve"> Biểu đồ lớp use case thêm tiểu sử</w:t>
        </w:r>
        <w:r>
          <w:rPr>
            <w:noProof/>
            <w:webHidden/>
          </w:rPr>
          <w:tab/>
        </w:r>
        <w:r>
          <w:rPr>
            <w:noProof/>
            <w:webHidden/>
          </w:rPr>
          <w:fldChar w:fldCharType="begin"/>
        </w:r>
        <w:r>
          <w:rPr>
            <w:noProof/>
            <w:webHidden/>
          </w:rPr>
          <w:instrText xml:space="preserve"> PAGEREF _Toc185550525 \h </w:instrText>
        </w:r>
        <w:r>
          <w:rPr>
            <w:noProof/>
            <w:webHidden/>
          </w:rPr>
        </w:r>
        <w:r>
          <w:rPr>
            <w:noProof/>
            <w:webHidden/>
          </w:rPr>
          <w:fldChar w:fldCharType="separate"/>
        </w:r>
        <w:r>
          <w:rPr>
            <w:noProof/>
            <w:webHidden/>
          </w:rPr>
          <w:t>38</w:t>
        </w:r>
        <w:r>
          <w:rPr>
            <w:noProof/>
            <w:webHidden/>
          </w:rPr>
          <w:fldChar w:fldCharType="end"/>
        </w:r>
      </w:hyperlink>
    </w:p>
    <w:p w14:paraId="6B42041A" w14:textId="6AA86984"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6" w:history="1">
        <w:r w:rsidRPr="00CB6412">
          <w:rPr>
            <w:rStyle w:val="Hyperlink"/>
            <w:noProof/>
          </w:rPr>
          <w:t>Hình 24: Biểu đồ hoạt động use case xem chi tiết mối quan hệ</w:t>
        </w:r>
        <w:r>
          <w:rPr>
            <w:noProof/>
            <w:webHidden/>
          </w:rPr>
          <w:tab/>
        </w:r>
        <w:r>
          <w:rPr>
            <w:noProof/>
            <w:webHidden/>
          </w:rPr>
          <w:fldChar w:fldCharType="begin"/>
        </w:r>
        <w:r>
          <w:rPr>
            <w:noProof/>
            <w:webHidden/>
          </w:rPr>
          <w:instrText xml:space="preserve"> PAGEREF _Toc185550526 \h </w:instrText>
        </w:r>
        <w:r>
          <w:rPr>
            <w:noProof/>
            <w:webHidden/>
          </w:rPr>
        </w:r>
        <w:r>
          <w:rPr>
            <w:noProof/>
            <w:webHidden/>
          </w:rPr>
          <w:fldChar w:fldCharType="separate"/>
        </w:r>
        <w:r>
          <w:rPr>
            <w:noProof/>
            <w:webHidden/>
          </w:rPr>
          <w:t>39</w:t>
        </w:r>
        <w:r>
          <w:rPr>
            <w:noProof/>
            <w:webHidden/>
          </w:rPr>
          <w:fldChar w:fldCharType="end"/>
        </w:r>
      </w:hyperlink>
    </w:p>
    <w:p w14:paraId="5EA44B2F" w14:textId="1EA77ED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7" w:history="1">
        <w:r w:rsidRPr="00CB6412">
          <w:rPr>
            <w:rStyle w:val="Hyperlink"/>
            <w:noProof/>
          </w:rPr>
          <w:t>Hình 25: Biểu đồ trạng thái use case xem chi tiết mối quan hệ</w:t>
        </w:r>
        <w:r>
          <w:rPr>
            <w:noProof/>
            <w:webHidden/>
          </w:rPr>
          <w:tab/>
        </w:r>
        <w:r>
          <w:rPr>
            <w:noProof/>
            <w:webHidden/>
          </w:rPr>
          <w:fldChar w:fldCharType="begin"/>
        </w:r>
        <w:r>
          <w:rPr>
            <w:noProof/>
            <w:webHidden/>
          </w:rPr>
          <w:instrText xml:space="preserve"> PAGEREF _Toc185550527 \h </w:instrText>
        </w:r>
        <w:r>
          <w:rPr>
            <w:noProof/>
            <w:webHidden/>
          </w:rPr>
        </w:r>
        <w:r>
          <w:rPr>
            <w:noProof/>
            <w:webHidden/>
          </w:rPr>
          <w:fldChar w:fldCharType="separate"/>
        </w:r>
        <w:r>
          <w:rPr>
            <w:noProof/>
            <w:webHidden/>
          </w:rPr>
          <w:t>39</w:t>
        </w:r>
        <w:r>
          <w:rPr>
            <w:noProof/>
            <w:webHidden/>
          </w:rPr>
          <w:fldChar w:fldCharType="end"/>
        </w:r>
      </w:hyperlink>
    </w:p>
    <w:p w14:paraId="5FE54016" w14:textId="180D3A5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8" w:history="1">
        <w:r w:rsidRPr="00CB6412">
          <w:rPr>
            <w:rStyle w:val="Hyperlink"/>
            <w:noProof/>
          </w:rPr>
          <w:t>Hình 26: Biểu đồ tuần tự use case xem chi tiết mối quan hệ</w:t>
        </w:r>
        <w:r>
          <w:rPr>
            <w:noProof/>
            <w:webHidden/>
          </w:rPr>
          <w:tab/>
        </w:r>
        <w:r>
          <w:rPr>
            <w:noProof/>
            <w:webHidden/>
          </w:rPr>
          <w:fldChar w:fldCharType="begin"/>
        </w:r>
        <w:r>
          <w:rPr>
            <w:noProof/>
            <w:webHidden/>
          </w:rPr>
          <w:instrText xml:space="preserve"> PAGEREF _Toc185550528 \h </w:instrText>
        </w:r>
        <w:r>
          <w:rPr>
            <w:noProof/>
            <w:webHidden/>
          </w:rPr>
        </w:r>
        <w:r>
          <w:rPr>
            <w:noProof/>
            <w:webHidden/>
          </w:rPr>
          <w:fldChar w:fldCharType="separate"/>
        </w:r>
        <w:r>
          <w:rPr>
            <w:noProof/>
            <w:webHidden/>
          </w:rPr>
          <w:t>40</w:t>
        </w:r>
        <w:r>
          <w:rPr>
            <w:noProof/>
            <w:webHidden/>
          </w:rPr>
          <w:fldChar w:fldCharType="end"/>
        </w:r>
      </w:hyperlink>
    </w:p>
    <w:p w14:paraId="78D8690D" w14:textId="14F1196A"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29" w:history="1">
        <w:r w:rsidRPr="00CB6412">
          <w:rPr>
            <w:rStyle w:val="Hyperlink"/>
            <w:noProof/>
          </w:rPr>
          <w:t>Hình 27:  Biểu đồ lớp use case xem chi tiết mối quan hệ</w:t>
        </w:r>
        <w:r>
          <w:rPr>
            <w:noProof/>
            <w:webHidden/>
          </w:rPr>
          <w:tab/>
        </w:r>
        <w:r>
          <w:rPr>
            <w:noProof/>
            <w:webHidden/>
          </w:rPr>
          <w:fldChar w:fldCharType="begin"/>
        </w:r>
        <w:r>
          <w:rPr>
            <w:noProof/>
            <w:webHidden/>
          </w:rPr>
          <w:instrText xml:space="preserve"> PAGEREF _Toc185550529 \h </w:instrText>
        </w:r>
        <w:r>
          <w:rPr>
            <w:noProof/>
            <w:webHidden/>
          </w:rPr>
        </w:r>
        <w:r>
          <w:rPr>
            <w:noProof/>
            <w:webHidden/>
          </w:rPr>
          <w:fldChar w:fldCharType="separate"/>
        </w:r>
        <w:r>
          <w:rPr>
            <w:noProof/>
            <w:webHidden/>
          </w:rPr>
          <w:t>41</w:t>
        </w:r>
        <w:r>
          <w:rPr>
            <w:noProof/>
            <w:webHidden/>
          </w:rPr>
          <w:fldChar w:fldCharType="end"/>
        </w:r>
      </w:hyperlink>
    </w:p>
    <w:p w14:paraId="2143087E" w14:textId="6E0A9FB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0" w:history="1">
        <w:r w:rsidRPr="00CB6412">
          <w:rPr>
            <w:rStyle w:val="Hyperlink"/>
            <w:noProof/>
          </w:rPr>
          <w:t>Hình 28:</w:t>
        </w:r>
        <w:r w:rsidRPr="00CB6412">
          <w:rPr>
            <w:rStyle w:val="Hyperlink"/>
            <w:noProof/>
            <w:lang w:val="en-US"/>
          </w:rPr>
          <w:t xml:space="preserve"> Biểu đồ hoạt động use case cấp tài khoản</w:t>
        </w:r>
        <w:r>
          <w:rPr>
            <w:noProof/>
            <w:webHidden/>
          </w:rPr>
          <w:tab/>
        </w:r>
        <w:r>
          <w:rPr>
            <w:noProof/>
            <w:webHidden/>
          </w:rPr>
          <w:fldChar w:fldCharType="begin"/>
        </w:r>
        <w:r>
          <w:rPr>
            <w:noProof/>
            <w:webHidden/>
          </w:rPr>
          <w:instrText xml:space="preserve"> PAGEREF _Toc185550530 \h </w:instrText>
        </w:r>
        <w:r>
          <w:rPr>
            <w:noProof/>
            <w:webHidden/>
          </w:rPr>
        </w:r>
        <w:r>
          <w:rPr>
            <w:noProof/>
            <w:webHidden/>
          </w:rPr>
          <w:fldChar w:fldCharType="separate"/>
        </w:r>
        <w:r>
          <w:rPr>
            <w:noProof/>
            <w:webHidden/>
          </w:rPr>
          <w:t>42</w:t>
        </w:r>
        <w:r>
          <w:rPr>
            <w:noProof/>
            <w:webHidden/>
          </w:rPr>
          <w:fldChar w:fldCharType="end"/>
        </w:r>
      </w:hyperlink>
    </w:p>
    <w:p w14:paraId="23A98B7D" w14:textId="144600BC"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1" w:history="1">
        <w:r w:rsidRPr="00CB6412">
          <w:rPr>
            <w:rStyle w:val="Hyperlink"/>
            <w:noProof/>
          </w:rPr>
          <w:t>Hình 29:</w:t>
        </w:r>
        <w:r w:rsidRPr="00CB6412">
          <w:rPr>
            <w:rStyle w:val="Hyperlink"/>
            <w:noProof/>
            <w:lang w:val="en-US"/>
          </w:rPr>
          <w:t xml:space="preserve"> Biểu đồ trạng thái use case cấp tài khoản</w:t>
        </w:r>
        <w:r>
          <w:rPr>
            <w:noProof/>
            <w:webHidden/>
          </w:rPr>
          <w:tab/>
        </w:r>
        <w:r>
          <w:rPr>
            <w:noProof/>
            <w:webHidden/>
          </w:rPr>
          <w:fldChar w:fldCharType="begin"/>
        </w:r>
        <w:r>
          <w:rPr>
            <w:noProof/>
            <w:webHidden/>
          </w:rPr>
          <w:instrText xml:space="preserve"> PAGEREF _Toc185550531 \h </w:instrText>
        </w:r>
        <w:r>
          <w:rPr>
            <w:noProof/>
            <w:webHidden/>
          </w:rPr>
        </w:r>
        <w:r>
          <w:rPr>
            <w:noProof/>
            <w:webHidden/>
          </w:rPr>
          <w:fldChar w:fldCharType="separate"/>
        </w:r>
        <w:r>
          <w:rPr>
            <w:noProof/>
            <w:webHidden/>
          </w:rPr>
          <w:t>43</w:t>
        </w:r>
        <w:r>
          <w:rPr>
            <w:noProof/>
            <w:webHidden/>
          </w:rPr>
          <w:fldChar w:fldCharType="end"/>
        </w:r>
      </w:hyperlink>
    </w:p>
    <w:p w14:paraId="3A58F95A" w14:textId="65B89BE5"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2" w:history="1">
        <w:r w:rsidRPr="00CB6412">
          <w:rPr>
            <w:rStyle w:val="Hyperlink"/>
            <w:noProof/>
          </w:rPr>
          <w:t>Hình 30:</w:t>
        </w:r>
        <w:r w:rsidRPr="00CB6412">
          <w:rPr>
            <w:rStyle w:val="Hyperlink"/>
            <w:noProof/>
            <w:lang w:val="en-US"/>
          </w:rPr>
          <w:t xml:space="preserve"> Biểu đồ tuần tự use case cấp tài khoản</w:t>
        </w:r>
        <w:r>
          <w:rPr>
            <w:noProof/>
            <w:webHidden/>
          </w:rPr>
          <w:tab/>
        </w:r>
        <w:r>
          <w:rPr>
            <w:noProof/>
            <w:webHidden/>
          </w:rPr>
          <w:fldChar w:fldCharType="begin"/>
        </w:r>
        <w:r>
          <w:rPr>
            <w:noProof/>
            <w:webHidden/>
          </w:rPr>
          <w:instrText xml:space="preserve"> PAGEREF _Toc185550532 \h </w:instrText>
        </w:r>
        <w:r>
          <w:rPr>
            <w:noProof/>
            <w:webHidden/>
          </w:rPr>
        </w:r>
        <w:r>
          <w:rPr>
            <w:noProof/>
            <w:webHidden/>
          </w:rPr>
          <w:fldChar w:fldCharType="separate"/>
        </w:r>
        <w:r>
          <w:rPr>
            <w:noProof/>
            <w:webHidden/>
          </w:rPr>
          <w:t>43</w:t>
        </w:r>
        <w:r>
          <w:rPr>
            <w:noProof/>
            <w:webHidden/>
          </w:rPr>
          <w:fldChar w:fldCharType="end"/>
        </w:r>
      </w:hyperlink>
    </w:p>
    <w:p w14:paraId="0262BB5B" w14:textId="47FAD8FF"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3" w:history="1">
        <w:r w:rsidRPr="00CB6412">
          <w:rPr>
            <w:rStyle w:val="Hyperlink"/>
            <w:noProof/>
          </w:rPr>
          <w:t>Hình 31:</w:t>
        </w:r>
        <w:r w:rsidRPr="00CB6412">
          <w:rPr>
            <w:rStyle w:val="Hyperlink"/>
            <w:noProof/>
            <w:lang w:val="en-US"/>
          </w:rPr>
          <w:t xml:space="preserve"> Biểu đồ lớp use case cấp tài khoản</w:t>
        </w:r>
        <w:r>
          <w:rPr>
            <w:noProof/>
            <w:webHidden/>
          </w:rPr>
          <w:tab/>
        </w:r>
        <w:r>
          <w:rPr>
            <w:noProof/>
            <w:webHidden/>
          </w:rPr>
          <w:fldChar w:fldCharType="begin"/>
        </w:r>
        <w:r>
          <w:rPr>
            <w:noProof/>
            <w:webHidden/>
          </w:rPr>
          <w:instrText xml:space="preserve"> PAGEREF _Toc185550533 \h </w:instrText>
        </w:r>
        <w:r>
          <w:rPr>
            <w:noProof/>
            <w:webHidden/>
          </w:rPr>
        </w:r>
        <w:r>
          <w:rPr>
            <w:noProof/>
            <w:webHidden/>
          </w:rPr>
          <w:fldChar w:fldCharType="separate"/>
        </w:r>
        <w:r>
          <w:rPr>
            <w:noProof/>
            <w:webHidden/>
          </w:rPr>
          <w:t>44</w:t>
        </w:r>
        <w:r>
          <w:rPr>
            <w:noProof/>
            <w:webHidden/>
          </w:rPr>
          <w:fldChar w:fldCharType="end"/>
        </w:r>
      </w:hyperlink>
    </w:p>
    <w:p w14:paraId="20BA3461" w14:textId="0919045C"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4" w:history="1">
        <w:r w:rsidRPr="00CB6412">
          <w:rPr>
            <w:rStyle w:val="Hyperlink"/>
            <w:noProof/>
          </w:rPr>
          <w:t>Hình 32: Biểu đồ hoạt động quản lý tài khoản</w:t>
        </w:r>
        <w:r>
          <w:rPr>
            <w:noProof/>
            <w:webHidden/>
          </w:rPr>
          <w:tab/>
        </w:r>
        <w:r>
          <w:rPr>
            <w:noProof/>
            <w:webHidden/>
          </w:rPr>
          <w:fldChar w:fldCharType="begin"/>
        </w:r>
        <w:r>
          <w:rPr>
            <w:noProof/>
            <w:webHidden/>
          </w:rPr>
          <w:instrText xml:space="preserve"> PAGEREF _Toc185550534 \h </w:instrText>
        </w:r>
        <w:r>
          <w:rPr>
            <w:noProof/>
            <w:webHidden/>
          </w:rPr>
        </w:r>
        <w:r>
          <w:rPr>
            <w:noProof/>
            <w:webHidden/>
          </w:rPr>
          <w:fldChar w:fldCharType="separate"/>
        </w:r>
        <w:r>
          <w:rPr>
            <w:noProof/>
            <w:webHidden/>
          </w:rPr>
          <w:t>45</w:t>
        </w:r>
        <w:r>
          <w:rPr>
            <w:noProof/>
            <w:webHidden/>
          </w:rPr>
          <w:fldChar w:fldCharType="end"/>
        </w:r>
      </w:hyperlink>
    </w:p>
    <w:p w14:paraId="22782810" w14:textId="4A4DE82E"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5" w:history="1">
        <w:r w:rsidRPr="00CB6412">
          <w:rPr>
            <w:rStyle w:val="Hyperlink"/>
            <w:noProof/>
          </w:rPr>
          <w:t>Hình 33: Biểu đồ trạng thái use case quản lý tài khoản</w:t>
        </w:r>
        <w:r>
          <w:rPr>
            <w:noProof/>
            <w:webHidden/>
          </w:rPr>
          <w:tab/>
        </w:r>
        <w:r>
          <w:rPr>
            <w:noProof/>
            <w:webHidden/>
          </w:rPr>
          <w:fldChar w:fldCharType="begin"/>
        </w:r>
        <w:r>
          <w:rPr>
            <w:noProof/>
            <w:webHidden/>
          </w:rPr>
          <w:instrText xml:space="preserve"> PAGEREF _Toc185550535 \h </w:instrText>
        </w:r>
        <w:r>
          <w:rPr>
            <w:noProof/>
            <w:webHidden/>
          </w:rPr>
        </w:r>
        <w:r>
          <w:rPr>
            <w:noProof/>
            <w:webHidden/>
          </w:rPr>
          <w:fldChar w:fldCharType="separate"/>
        </w:r>
        <w:r>
          <w:rPr>
            <w:noProof/>
            <w:webHidden/>
          </w:rPr>
          <w:t>46</w:t>
        </w:r>
        <w:r>
          <w:rPr>
            <w:noProof/>
            <w:webHidden/>
          </w:rPr>
          <w:fldChar w:fldCharType="end"/>
        </w:r>
      </w:hyperlink>
    </w:p>
    <w:p w14:paraId="76A5A87A" w14:textId="67E22304"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6" w:history="1">
        <w:r w:rsidRPr="00CB6412">
          <w:rPr>
            <w:rStyle w:val="Hyperlink"/>
            <w:noProof/>
          </w:rPr>
          <w:t>Hình 34: Biểu đồ tuân tự use case quản lý tài khoản</w:t>
        </w:r>
        <w:r>
          <w:rPr>
            <w:noProof/>
            <w:webHidden/>
          </w:rPr>
          <w:tab/>
        </w:r>
        <w:r>
          <w:rPr>
            <w:noProof/>
            <w:webHidden/>
          </w:rPr>
          <w:fldChar w:fldCharType="begin"/>
        </w:r>
        <w:r>
          <w:rPr>
            <w:noProof/>
            <w:webHidden/>
          </w:rPr>
          <w:instrText xml:space="preserve"> PAGEREF _Toc185550536 \h </w:instrText>
        </w:r>
        <w:r>
          <w:rPr>
            <w:noProof/>
            <w:webHidden/>
          </w:rPr>
        </w:r>
        <w:r>
          <w:rPr>
            <w:noProof/>
            <w:webHidden/>
          </w:rPr>
          <w:fldChar w:fldCharType="separate"/>
        </w:r>
        <w:r>
          <w:rPr>
            <w:noProof/>
            <w:webHidden/>
          </w:rPr>
          <w:t>47</w:t>
        </w:r>
        <w:r>
          <w:rPr>
            <w:noProof/>
            <w:webHidden/>
          </w:rPr>
          <w:fldChar w:fldCharType="end"/>
        </w:r>
      </w:hyperlink>
    </w:p>
    <w:p w14:paraId="4C3D5924" w14:textId="33EB85EA"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7" w:history="1">
        <w:r w:rsidRPr="00CB6412">
          <w:rPr>
            <w:rStyle w:val="Hyperlink"/>
            <w:noProof/>
          </w:rPr>
          <w:t>Hình 35:</w:t>
        </w:r>
        <w:r w:rsidRPr="00CB6412">
          <w:rPr>
            <w:rStyle w:val="Hyperlink"/>
            <w:noProof/>
            <w:lang w:val="en-US"/>
          </w:rPr>
          <w:t xml:space="preserve"> Biểu đồ lớp use case quản lý tài khoản</w:t>
        </w:r>
        <w:r>
          <w:rPr>
            <w:noProof/>
            <w:webHidden/>
          </w:rPr>
          <w:tab/>
        </w:r>
        <w:r>
          <w:rPr>
            <w:noProof/>
            <w:webHidden/>
          </w:rPr>
          <w:fldChar w:fldCharType="begin"/>
        </w:r>
        <w:r>
          <w:rPr>
            <w:noProof/>
            <w:webHidden/>
          </w:rPr>
          <w:instrText xml:space="preserve"> PAGEREF _Toc185550537 \h </w:instrText>
        </w:r>
        <w:r>
          <w:rPr>
            <w:noProof/>
            <w:webHidden/>
          </w:rPr>
        </w:r>
        <w:r>
          <w:rPr>
            <w:noProof/>
            <w:webHidden/>
          </w:rPr>
          <w:fldChar w:fldCharType="separate"/>
        </w:r>
        <w:r>
          <w:rPr>
            <w:noProof/>
            <w:webHidden/>
          </w:rPr>
          <w:t>48</w:t>
        </w:r>
        <w:r>
          <w:rPr>
            <w:noProof/>
            <w:webHidden/>
          </w:rPr>
          <w:fldChar w:fldCharType="end"/>
        </w:r>
      </w:hyperlink>
    </w:p>
    <w:p w14:paraId="689187A0" w14:textId="109843E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8" w:history="1">
        <w:r w:rsidRPr="00CB6412">
          <w:rPr>
            <w:rStyle w:val="Hyperlink"/>
            <w:noProof/>
          </w:rPr>
          <w:t>Hình 36: Biểu đồ hoạt động use case quản lý sự kiện</w:t>
        </w:r>
        <w:r>
          <w:rPr>
            <w:noProof/>
            <w:webHidden/>
          </w:rPr>
          <w:tab/>
        </w:r>
        <w:r>
          <w:rPr>
            <w:noProof/>
            <w:webHidden/>
          </w:rPr>
          <w:fldChar w:fldCharType="begin"/>
        </w:r>
        <w:r>
          <w:rPr>
            <w:noProof/>
            <w:webHidden/>
          </w:rPr>
          <w:instrText xml:space="preserve"> PAGEREF _Toc185550538 \h </w:instrText>
        </w:r>
        <w:r>
          <w:rPr>
            <w:noProof/>
            <w:webHidden/>
          </w:rPr>
        </w:r>
        <w:r>
          <w:rPr>
            <w:noProof/>
            <w:webHidden/>
          </w:rPr>
          <w:fldChar w:fldCharType="separate"/>
        </w:r>
        <w:r>
          <w:rPr>
            <w:noProof/>
            <w:webHidden/>
          </w:rPr>
          <w:t>49</w:t>
        </w:r>
        <w:r>
          <w:rPr>
            <w:noProof/>
            <w:webHidden/>
          </w:rPr>
          <w:fldChar w:fldCharType="end"/>
        </w:r>
      </w:hyperlink>
    </w:p>
    <w:p w14:paraId="320D0541" w14:textId="349E915A"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39" w:history="1">
        <w:r w:rsidRPr="00CB6412">
          <w:rPr>
            <w:rStyle w:val="Hyperlink"/>
            <w:noProof/>
          </w:rPr>
          <w:t>Hình 37: Biểu đồ trạng thái use case quản lý sự kiện</w:t>
        </w:r>
        <w:r>
          <w:rPr>
            <w:noProof/>
            <w:webHidden/>
          </w:rPr>
          <w:tab/>
        </w:r>
        <w:r>
          <w:rPr>
            <w:noProof/>
            <w:webHidden/>
          </w:rPr>
          <w:fldChar w:fldCharType="begin"/>
        </w:r>
        <w:r>
          <w:rPr>
            <w:noProof/>
            <w:webHidden/>
          </w:rPr>
          <w:instrText xml:space="preserve"> PAGEREF _Toc185550539 \h </w:instrText>
        </w:r>
        <w:r>
          <w:rPr>
            <w:noProof/>
            <w:webHidden/>
          </w:rPr>
        </w:r>
        <w:r>
          <w:rPr>
            <w:noProof/>
            <w:webHidden/>
          </w:rPr>
          <w:fldChar w:fldCharType="separate"/>
        </w:r>
        <w:r>
          <w:rPr>
            <w:noProof/>
            <w:webHidden/>
          </w:rPr>
          <w:t>50</w:t>
        </w:r>
        <w:r>
          <w:rPr>
            <w:noProof/>
            <w:webHidden/>
          </w:rPr>
          <w:fldChar w:fldCharType="end"/>
        </w:r>
      </w:hyperlink>
    </w:p>
    <w:p w14:paraId="388F5951" w14:textId="2E3CC9E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0" w:history="1">
        <w:r w:rsidRPr="00CB6412">
          <w:rPr>
            <w:rStyle w:val="Hyperlink"/>
            <w:noProof/>
          </w:rPr>
          <w:t>Hình 38: Biểu đồ tuần tự use case quản lý sự kiện</w:t>
        </w:r>
        <w:r>
          <w:rPr>
            <w:noProof/>
            <w:webHidden/>
          </w:rPr>
          <w:tab/>
        </w:r>
        <w:r>
          <w:rPr>
            <w:noProof/>
            <w:webHidden/>
          </w:rPr>
          <w:fldChar w:fldCharType="begin"/>
        </w:r>
        <w:r>
          <w:rPr>
            <w:noProof/>
            <w:webHidden/>
          </w:rPr>
          <w:instrText xml:space="preserve"> PAGEREF _Toc185550540 \h </w:instrText>
        </w:r>
        <w:r>
          <w:rPr>
            <w:noProof/>
            <w:webHidden/>
          </w:rPr>
        </w:r>
        <w:r>
          <w:rPr>
            <w:noProof/>
            <w:webHidden/>
          </w:rPr>
          <w:fldChar w:fldCharType="separate"/>
        </w:r>
        <w:r>
          <w:rPr>
            <w:noProof/>
            <w:webHidden/>
          </w:rPr>
          <w:t>51</w:t>
        </w:r>
        <w:r>
          <w:rPr>
            <w:noProof/>
            <w:webHidden/>
          </w:rPr>
          <w:fldChar w:fldCharType="end"/>
        </w:r>
      </w:hyperlink>
    </w:p>
    <w:p w14:paraId="6E6255EF" w14:textId="7F022F8D"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1" w:history="1">
        <w:r w:rsidRPr="00CB6412">
          <w:rPr>
            <w:rStyle w:val="Hyperlink"/>
            <w:noProof/>
          </w:rPr>
          <w:t>Hình 39:</w:t>
        </w:r>
        <w:r w:rsidRPr="00CB6412">
          <w:rPr>
            <w:rStyle w:val="Hyperlink"/>
            <w:noProof/>
            <w:lang w:val="en-US"/>
          </w:rPr>
          <w:t xml:space="preserve"> Biểu đồ lớp use case quản lý sự kiện</w:t>
        </w:r>
        <w:r>
          <w:rPr>
            <w:noProof/>
            <w:webHidden/>
          </w:rPr>
          <w:tab/>
        </w:r>
        <w:r>
          <w:rPr>
            <w:noProof/>
            <w:webHidden/>
          </w:rPr>
          <w:fldChar w:fldCharType="begin"/>
        </w:r>
        <w:r>
          <w:rPr>
            <w:noProof/>
            <w:webHidden/>
          </w:rPr>
          <w:instrText xml:space="preserve"> PAGEREF _Toc185550541 \h </w:instrText>
        </w:r>
        <w:r>
          <w:rPr>
            <w:noProof/>
            <w:webHidden/>
          </w:rPr>
        </w:r>
        <w:r>
          <w:rPr>
            <w:noProof/>
            <w:webHidden/>
          </w:rPr>
          <w:fldChar w:fldCharType="separate"/>
        </w:r>
        <w:r>
          <w:rPr>
            <w:noProof/>
            <w:webHidden/>
          </w:rPr>
          <w:t>52</w:t>
        </w:r>
        <w:r>
          <w:rPr>
            <w:noProof/>
            <w:webHidden/>
          </w:rPr>
          <w:fldChar w:fldCharType="end"/>
        </w:r>
      </w:hyperlink>
    </w:p>
    <w:p w14:paraId="4D87A60A" w14:textId="3EA456BF"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2" w:history="1">
        <w:r w:rsidRPr="00CB6412">
          <w:rPr>
            <w:rStyle w:val="Hyperlink"/>
            <w:noProof/>
          </w:rPr>
          <w:t>Hình 40: Biểu đồ hoạt động use case quản lý loại tài khoản</w:t>
        </w:r>
        <w:r>
          <w:rPr>
            <w:noProof/>
            <w:webHidden/>
          </w:rPr>
          <w:tab/>
        </w:r>
        <w:r>
          <w:rPr>
            <w:noProof/>
            <w:webHidden/>
          </w:rPr>
          <w:fldChar w:fldCharType="begin"/>
        </w:r>
        <w:r>
          <w:rPr>
            <w:noProof/>
            <w:webHidden/>
          </w:rPr>
          <w:instrText xml:space="preserve"> PAGEREF _Toc185550542 \h </w:instrText>
        </w:r>
        <w:r>
          <w:rPr>
            <w:noProof/>
            <w:webHidden/>
          </w:rPr>
        </w:r>
        <w:r>
          <w:rPr>
            <w:noProof/>
            <w:webHidden/>
          </w:rPr>
          <w:fldChar w:fldCharType="separate"/>
        </w:r>
        <w:r>
          <w:rPr>
            <w:noProof/>
            <w:webHidden/>
          </w:rPr>
          <w:t>53</w:t>
        </w:r>
        <w:r>
          <w:rPr>
            <w:noProof/>
            <w:webHidden/>
          </w:rPr>
          <w:fldChar w:fldCharType="end"/>
        </w:r>
      </w:hyperlink>
    </w:p>
    <w:p w14:paraId="67F99CFB" w14:textId="235D77EB"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3" w:history="1">
        <w:r w:rsidRPr="00CB6412">
          <w:rPr>
            <w:rStyle w:val="Hyperlink"/>
            <w:noProof/>
          </w:rPr>
          <w:t>Hình 41: Biểu đồ trạng thái hoạt động use case quản lý loại tài khoản</w:t>
        </w:r>
        <w:r>
          <w:rPr>
            <w:noProof/>
            <w:webHidden/>
          </w:rPr>
          <w:tab/>
        </w:r>
        <w:r>
          <w:rPr>
            <w:noProof/>
            <w:webHidden/>
          </w:rPr>
          <w:fldChar w:fldCharType="begin"/>
        </w:r>
        <w:r>
          <w:rPr>
            <w:noProof/>
            <w:webHidden/>
          </w:rPr>
          <w:instrText xml:space="preserve"> PAGEREF _Toc185550543 \h </w:instrText>
        </w:r>
        <w:r>
          <w:rPr>
            <w:noProof/>
            <w:webHidden/>
          </w:rPr>
        </w:r>
        <w:r>
          <w:rPr>
            <w:noProof/>
            <w:webHidden/>
          </w:rPr>
          <w:fldChar w:fldCharType="separate"/>
        </w:r>
        <w:r>
          <w:rPr>
            <w:noProof/>
            <w:webHidden/>
          </w:rPr>
          <w:t>54</w:t>
        </w:r>
        <w:r>
          <w:rPr>
            <w:noProof/>
            <w:webHidden/>
          </w:rPr>
          <w:fldChar w:fldCharType="end"/>
        </w:r>
      </w:hyperlink>
    </w:p>
    <w:p w14:paraId="6E0830BB" w14:textId="75E88AB4"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4" w:history="1">
        <w:r w:rsidRPr="00CB6412">
          <w:rPr>
            <w:rStyle w:val="Hyperlink"/>
            <w:noProof/>
          </w:rPr>
          <w:t>Hình 42: Biểu đồ tuần tự use case quản lý loại tài khoản</w:t>
        </w:r>
        <w:r>
          <w:rPr>
            <w:noProof/>
            <w:webHidden/>
          </w:rPr>
          <w:tab/>
        </w:r>
        <w:r>
          <w:rPr>
            <w:noProof/>
            <w:webHidden/>
          </w:rPr>
          <w:fldChar w:fldCharType="begin"/>
        </w:r>
        <w:r>
          <w:rPr>
            <w:noProof/>
            <w:webHidden/>
          </w:rPr>
          <w:instrText xml:space="preserve"> PAGEREF _Toc185550544 \h </w:instrText>
        </w:r>
        <w:r>
          <w:rPr>
            <w:noProof/>
            <w:webHidden/>
          </w:rPr>
        </w:r>
        <w:r>
          <w:rPr>
            <w:noProof/>
            <w:webHidden/>
          </w:rPr>
          <w:fldChar w:fldCharType="separate"/>
        </w:r>
        <w:r>
          <w:rPr>
            <w:noProof/>
            <w:webHidden/>
          </w:rPr>
          <w:t>56</w:t>
        </w:r>
        <w:r>
          <w:rPr>
            <w:noProof/>
            <w:webHidden/>
          </w:rPr>
          <w:fldChar w:fldCharType="end"/>
        </w:r>
      </w:hyperlink>
    </w:p>
    <w:p w14:paraId="4B42772F" w14:textId="13808961"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5" w:history="1">
        <w:r w:rsidRPr="00CB6412">
          <w:rPr>
            <w:rStyle w:val="Hyperlink"/>
            <w:noProof/>
          </w:rPr>
          <w:t>Hình 43: Biểu đồ lớp use case quản lý loại tài khoản</w:t>
        </w:r>
        <w:r>
          <w:rPr>
            <w:noProof/>
            <w:webHidden/>
          </w:rPr>
          <w:tab/>
        </w:r>
        <w:r>
          <w:rPr>
            <w:noProof/>
            <w:webHidden/>
          </w:rPr>
          <w:fldChar w:fldCharType="begin"/>
        </w:r>
        <w:r>
          <w:rPr>
            <w:noProof/>
            <w:webHidden/>
          </w:rPr>
          <w:instrText xml:space="preserve"> PAGEREF _Toc185550545 \h </w:instrText>
        </w:r>
        <w:r>
          <w:rPr>
            <w:noProof/>
            <w:webHidden/>
          </w:rPr>
        </w:r>
        <w:r>
          <w:rPr>
            <w:noProof/>
            <w:webHidden/>
          </w:rPr>
          <w:fldChar w:fldCharType="separate"/>
        </w:r>
        <w:r>
          <w:rPr>
            <w:noProof/>
            <w:webHidden/>
          </w:rPr>
          <w:t>57</w:t>
        </w:r>
        <w:r>
          <w:rPr>
            <w:noProof/>
            <w:webHidden/>
          </w:rPr>
          <w:fldChar w:fldCharType="end"/>
        </w:r>
      </w:hyperlink>
    </w:p>
    <w:p w14:paraId="4FE32CA7" w14:textId="05CE4E76"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6" w:history="1">
        <w:r w:rsidRPr="00CB6412">
          <w:rPr>
            <w:rStyle w:val="Hyperlink"/>
            <w:noProof/>
          </w:rPr>
          <w:t>Hình 44: Biểu đồ hoạt động use case quản lý mối quan hệ</w:t>
        </w:r>
        <w:r>
          <w:rPr>
            <w:noProof/>
            <w:webHidden/>
          </w:rPr>
          <w:tab/>
        </w:r>
        <w:r>
          <w:rPr>
            <w:noProof/>
            <w:webHidden/>
          </w:rPr>
          <w:fldChar w:fldCharType="begin"/>
        </w:r>
        <w:r>
          <w:rPr>
            <w:noProof/>
            <w:webHidden/>
          </w:rPr>
          <w:instrText xml:space="preserve"> PAGEREF _Toc185550546 \h </w:instrText>
        </w:r>
        <w:r>
          <w:rPr>
            <w:noProof/>
            <w:webHidden/>
          </w:rPr>
        </w:r>
        <w:r>
          <w:rPr>
            <w:noProof/>
            <w:webHidden/>
          </w:rPr>
          <w:fldChar w:fldCharType="separate"/>
        </w:r>
        <w:r>
          <w:rPr>
            <w:noProof/>
            <w:webHidden/>
          </w:rPr>
          <w:t>58</w:t>
        </w:r>
        <w:r>
          <w:rPr>
            <w:noProof/>
            <w:webHidden/>
          </w:rPr>
          <w:fldChar w:fldCharType="end"/>
        </w:r>
      </w:hyperlink>
    </w:p>
    <w:p w14:paraId="5934CFB1" w14:textId="409EEE2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7" w:history="1">
        <w:r w:rsidRPr="00CB6412">
          <w:rPr>
            <w:rStyle w:val="Hyperlink"/>
            <w:noProof/>
          </w:rPr>
          <w:t>Hình 45: Biểu đồ trạng thái use case quản lý mối quan hệ</w:t>
        </w:r>
        <w:r>
          <w:rPr>
            <w:noProof/>
            <w:webHidden/>
          </w:rPr>
          <w:tab/>
        </w:r>
        <w:r>
          <w:rPr>
            <w:noProof/>
            <w:webHidden/>
          </w:rPr>
          <w:fldChar w:fldCharType="begin"/>
        </w:r>
        <w:r>
          <w:rPr>
            <w:noProof/>
            <w:webHidden/>
          </w:rPr>
          <w:instrText xml:space="preserve"> PAGEREF _Toc185550547 \h </w:instrText>
        </w:r>
        <w:r>
          <w:rPr>
            <w:noProof/>
            <w:webHidden/>
          </w:rPr>
        </w:r>
        <w:r>
          <w:rPr>
            <w:noProof/>
            <w:webHidden/>
          </w:rPr>
          <w:fldChar w:fldCharType="separate"/>
        </w:r>
        <w:r>
          <w:rPr>
            <w:noProof/>
            <w:webHidden/>
          </w:rPr>
          <w:t>59</w:t>
        </w:r>
        <w:r>
          <w:rPr>
            <w:noProof/>
            <w:webHidden/>
          </w:rPr>
          <w:fldChar w:fldCharType="end"/>
        </w:r>
      </w:hyperlink>
    </w:p>
    <w:p w14:paraId="5A10AF03" w14:textId="3A2F785F"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8" w:history="1">
        <w:r w:rsidRPr="00CB6412">
          <w:rPr>
            <w:rStyle w:val="Hyperlink"/>
            <w:noProof/>
          </w:rPr>
          <w:t>Hình 46: Biểu đồ tuần tự use case quản lý mối quan hệ</w:t>
        </w:r>
        <w:r>
          <w:rPr>
            <w:noProof/>
            <w:webHidden/>
          </w:rPr>
          <w:tab/>
        </w:r>
        <w:r>
          <w:rPr>
            <w:noProof/>
            <w:webHidden/>
          </w:rPr>
          <w:fldChar w:fldCharType="begin"/>
        </w:r>
        <w:r>
          <w:rPr>
            <w:noProof/>
            <w:webHidden/>
          </w:rPr>
          <w:instrText xml:space="preserve"> PAGEREF _Toc185550548 \h </w:instrText>
        </w:r>
        <w:r>
          <w:rPr>
            <w:noProof/>
            <w:webHidden/>
          </w:rPr>
        </w:r>
        <w:r>
          <w:rPr>
            <w:noProof/>
            <w:webHidden/>
          </w:rPr>
          <w:fldChar w:fldCharType="separate"/>
        </w:r>
        <w:r>
          <w:rPr>
            <w:noProof/>
            <w:webHidden/>
          </w:rPr>
          <w:t>60</w:t>
        </w:r>
        <w:r>
          <w:rPr>
            <w:noProof/>
            <w:webHidden/>
          </w:rPr>
          <w:fldChar w:fldCharType="end"/>
        </w:r>
      </w:hyperlink>
    </w:p>
    <w:p w14:paraId="4D16EDA4" w14:textId="6CF5E5EE"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49" w:history="1">
        <w:r w:rsidRPr="00CB6412">
          <w:rPr>
            <w:rStyle w:val="Hyperlink"/>
            <w:noProof/>
          </w:rPr>
          <w:t>Hình 47:</w:t>
        </w:r>
        <w:r w:rsidRPr="00CB6412">
          <w:rPr>
            <w:rStyle w:val="Hyperlink"/>
            <w:noProof/>
            <w:lang w:val="en-US"/>
          </w:rPr>
          <w:t xml:space="preserve"> Biểu đồ lớp use case quản lý mối quan hệ</w:t>
        </w:r>
        <w:r>
          <w:rPr>
            <w:noProof/>
            <w:webHidden/>
          </w:rPr>
          <w:tab/>
        </w:r>
        <w:r>
          <w:rPr>
            <w:noProof/>
            <w:webHidden/>
          </w:rPr>
          <w:fldChar w:fldCharType="begin"/>
        </w:r>
        <w:r>
          <w:rPr>
            <w:noProof/>
            <w:webHidden/>
          </w:rPr>
          <w:instrText xml:space="preserve"> PAGEREF _Toc185550549 \h </w:instrText>
        </w:r>
        <w:r>
          <w:rPr>
            <w:noProof/>
            <w:webHidden/>
          </w:rPr>
        </w:r>
        <w:r>
          <w:rPr>
            <w:noProof/>
            <w:webHidden/>
          </w:rPr>
          <w:fldChar w:fldCharType="separate"/>
        </w:r>
        <w:r>
          <w:rPr>
            <w:noProof/>
            <w:webHidden/>
          </w:rPr>
          <w:t>61</w:t>
        </w:r>
        <w:r>
          <w:rPr>
            <w:noProof/>
            <w:webHidden/>
          </w:rPr>
          <w:fldChar w:fldCharType="end"/>
        </w:r>
      </w:hyperlink>
    </w:p>
    <w:p w14:paraId="03A78778" w14:textId="5E218E13"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0" w:history="1">
        <w:r w:rsidRPr="00CB6412">
          <w:rPr>
            <w:rStyle w:val="Hyperlink"/>
            <w:noProof/>
          </w:rPr>
          <w:t>Hình 48:</w:t>
        </w:r>
        <w:r w:rsidRPr="00CB6412">
          <w:rPr>
            <w:rStyle w:val="Hyperlink"/>
            <w:noProof/>
            <w:lang w:val="en-US"/>
          </w:rPr>
          <w:t xml:space="preserve"> Biểu đồ hoạt động use case tìm kiếm người trong gia phả</w:t>
        </w:r>
        <w:r>
          <w:rPr>
            <w:noProof/>
            <w:webHidden/>
          </w:rPr>
          <w:tab/>
        </w:r>
        <w:r>
          <w:rPr>
            <w:noProof/>
            <w:webHidden/>
          </w:rPr>
          <w:fldChar w:fldCharType="begin"/>
        </w:r>
        <w:r>
          <w:rPr>
            <w:noProof/>
            <w:webHidden/>
          </w:rPr>
          <w:instrText xml:space="preserve"> PAGEREF _Toc185550550 \h </w:instrText>
        </w:r>
        <w:r>
          <w:rPr>
            <w:noProof/>
            <w:webHidden/>
          </w:rPr>
        </w:r>
        <w:r>
          <w:rPr>
            <w:noProof/>
            <w:webHidden/>
          </w:rPr>
          <w:fldChar w:fldCharType="separate"/>
        </w:r>
        <w:r>
          <w:rPr>
            <w:noProof/>
            <w:webHidden/>
          </w:rPr>
          <w:t>62</w:t>
        </w:r>
        <w:r>
          <w:rPr>
            <w:noProof/>
            <w:webHidden/>
          </w:rPr>
          <w:fldChar w:fldCharType="end"/>
        </w:r>
      </w:hyperlink>
    </w:p>
    <w:p w14:paraId="4D04C6BB" w14:textId="59077DF7"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1" w:history="1">
        <w:r w:rsidRPr="00CB6412">
          <w:rPr>
            <w:rStyle w:val="Hyperlink"/>
            <w:noProof/>
          </w:rPr>
          <w:t>Hình 49:</w:t>
        </w:r>
        <w:r w:rsidRPr="00CB6412">
          <w:rPr>
            <w:rStyle w:val="Hyperlink"/>
            <w:noProof/>
            <w:lang w:val="en-US"/>
          </w:rPr>
          <w:t xml:space="preserve"> Biểu đồ trạng thái use case tìm kiếm người trong gia phả</w:t>
        </w:r>
        <w:r>
          <w:rPr>
            <w:noProof/>
            <w:webHidden/>
          </w:rPr>
          <w:tab/>
        </w:r>
        <w:r>
          <w:rPr>
            <w:noProof/>
            <w:webHidden/>
          </w:rPr>
          <w:fldChar w:fldCharType="begin"/>
        </w:r>
        <w:r>
          <w:rPr>
            <w:noProof/>
            <w:webHidden/>
          </w:rPr>
          <w:instrText xml:space="preserve"> PAGEREF _Toc185550551 \h </w:instrText>
        </w:r>
        <w:r>
          <w:rPr>
            <w:noProof/>
            <w:webHidden/>
          </w:rPr>
        </w:r>
        <w:r>
          <w:rPr>
            <w:noProof/>
            <w:webHidden/>
          </w:rPr>
          <w:fldChar w:fldCharType="separate"/>
        </w:r>
        <w:r>
          <w:rPr>
            <w:noProof/>
            <w:webHidden/>
          </w:rPr>
          <w:t>62</w:t>
        </w:r>
        <w:r>
          <w:rPr>
            <w:noProof/>
            <w:webHidden/>
          </w:rPr>
          <w:fldChar w:fldCharType="end"/>
        </w:r>
      </w:hyperlink>
    </w:p>
    <w:p w14:paraId="4B48E05B" w14:textId="08A3A002"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2" w:history="1">
        <w:r w:rsidRPr="00CB6412">
          <w:rPr>
            <w:rStyle w:val="Hyperlink"/>
            <w:noProof/>
          </w:rPr>
          <w:t>Hình 50:</w:t>
        </w:r>
        <w:r w:rsidRPr="00CB6412">
          <w:rPr>
            <w:rStyle w:val="Hyperlink"/>
            <w:noProof/>
            <w:lang w:val="en-US"/>
          </w:rPr>
          <w:t xml:space="preserve"> Biểu đồ tuần tự use case tìm kiếm người trong gia phả</w:t>
        </w:r>
        <w:r>
          <w:rPr>
            <w:noProof/>
            <w:webHidden/>
          </w:rPr>
          <w:tab/>
        </w:r>
        <w:r>
          <w:rPr>
            <w:noProof/>
            <w:webHidden/>
          </w:rPr>
          <w:fldChar w:fldCharType="begin"/>
        </w:r>
        <w:r>
          <w:rPr>
            <w:noProof/>
            <w:webHidden/>
          </w:rPr>
          <w:instrText xml:space="preserve"> PAGEREF _Toc185550552 \h </w:instrText>
        </w:r>
        <w:r>
          <w:rPr>
            <w:noProof/>
            <w:webHidden/>
          </w:rPr>
        </w:r>
        <w:r>
          <w:rPr>
            <w:noProof/>
            <w:webHidden/>
          </w:rPr>
          <w:fldChar w:fldCharType="separate"/>
        </w:r>
        <w:r>
          <w:rPr>
            <w:noProof/>
            <w:webHidden/>
          </w:rPr>
          <w:t>63</w:t>
        </w:r>
        <w:r>
          <w:rPr>
            <w:noProof/>
            <w:webHidden/>
          </w:rPr>
          <w:fldChar w:fldCharType="end"/>
        </w:r>
      </w:hyperlink>
    </w:p>
    <w:p w14:paraId="45D3D687" w14:textId="0DC82715"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3" w:history="1">
        <w:r w:rsidRPr="00CB6412">
          <w:rPr>
            <w:rStyle w:val="Hyperlink"/>
            <w:noProof/>
          </w:rPr>
          <w:t>Hình 51: Biểu đồ tuần tự use c</w:t>
        </w:r>
        <w:r w:rsidRPr="00CB6412">
          <w:rPr>
            <w:rStyle w:val="Hyperlink"/>
            <w:noProof/>
            <w:lang w:val="en-US"/>
          </w:rPr>
          <w:t>a</w:t>
        </w:r>
        <w:r w:rsidRPr="00CB6412">
          <w:rPr>
            <w:rStyle w:val="Hyperlink"/>
            <w:noProof/>
          </w:rPr>
          <w:t>se tìm kiếm người trong gia phả</w:t>
        </w:r>
        <w:r>
          <w:rPr>
            <w:noProof/>
            <w:webHidden/>
          </w:rPr>
          <w:tab/>
        </w:r>
        <w:r>
          <w:rPr>
            <w:noProof/>
            <w:webHidden/>
          </w:rPr>
          <w:fldChar w:fldCharType="begin"/>
        </w:r>
        <w:r>
          <w:rPr>
            <w:noProof/>
            <w:webHidden/>
          </w:rPr>
          <w:instrText xml:space="preserve"> PAGEREF _Toc185550553 \h </w:instrText>
        </w:r>
        <w:r>
          <w:rPr>
            <w:noProof/>
            <w:webHidden/>
          </w:rPr>
        </w:r>
        <w:r>
          <w:rPr>
            <w:noProof/>
            <w:webHidden/>
          </w:rPr>
          <w:fldChar w:fldCharType="separate"/>
        </w:r>
        <w:r>
          <w:rPr>
            <w:noProof/>
            <w:webHidden/>
          </w:rPr>
          <w:t>64</w:t>
        </w:r>
        <w:r>
          <w:rPr>
            <w:noProof/>
            <w:webHidden/>
          </w:rPr>
          <w:fldChar w:fldCharType="end"/>
        </w:r>
      </w:hyperlink>
    </w:p>
    <w:p w14:paraId="6AD9E038" w14:textId="7F743AE5"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4" w:history="1">
        <w:r w:rsidRPr="00CB6412">
          <w:rPr>
            <w:rStyle w:val="Hyperlink"/>
            <w:noProof/>
          </w:rPr>
          <w:t>Hình 52: Biểu đồ lớp tổng quát</w:t>
        </w:r>
        <w:r>
          <w:rPr>
            <w:noProof/>
            <w:webHidden/>
          </w:rPr>
          <w:tab/>
        </w:r>
        <w:r>
          <w:rPr>
            <w:noProof/>
            <w:webHidden/>
          </w:rPr>
          <w:fldChar w:fldCharType="begin"/>
        </w:r>
        <w:r>
          <w:rPr>
            <w:noProof/>
            <w:webHidden/>
          </w:rPr>
          <w:instrText xml:space="preserve"> PAGEREF _Toc185550554 \h </w:instrText>
        </w:r>
        <w:r>
          <w:rPr>
            <w:noProof/>
            <w:webHidden/>
          </w:rPr>
        </w:r>
        <w:r>
          <w:rPr>
            <w:noProof/>
            <w:webHidden/>
          </w:rPr>
          <w:fldChar w:fldCharType="separate"/>
        </w:r>
        <w:r>
          <w:rPr>
            <w:noProof/>
            <w:webHidden/>
          </w:rPr>
          <w:t>65</w:t>
        </w:r>
        <w:r>
          <w:rPr>
            <w:noProof/>
            <w:webHidden/>
          </w:rPr>
          <w:fldChar w:fldCharType="end"/>
        </w:r>
      </w:hyperlink>
    </w:p>
    <w:p w14:paraId="437BA2C1" w14:textId="2BA223EE"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5" w:history="1">
        <w:r w:rsidRPr="00CB6412">
          <w:rPr>
            <w:rStyle w:val="Hyperlink"/>
            <w:noProof/>
          </w:rPr>
          <w:t>Hình 53</w:t>
        </w:r>
        <w:r w:rsidRPr="00CB6412">
          <w:rPr>
            <w:rStyle w:val="Hyperlink"/>
            <w:noProof/>
            <w:lang w:val="en-US"/>
          </w:rPr>
          <w:t>: Giao diện trang chủ</w:t>
        </w:r>
        <w:r>
          <w:rPr>
            <w:noProof/>
            <w:webHidden/>
          </w:rPr>
          <w:tab/>
        </w:r>
        <w:r>
          <w:rPr>
            <w:noProof/>
            <w:webHidden/>
          </w:rPr>
          <w:fldChar w:fldCharType="begin"/>
        </w:r>
        <w:r>
          <w:rPr>
            <w:noProof/>
            <w:webHidden/>
          </w:rPr>
          <w:instrText xml:space="preserve"> PAGEREF _Toc185550555 \h </w:instrText>
        </w:r>
        <w:r>
          <w:rPr>
            <w:noProof/>
            <w:webHidden/>
          </w:rPr>
        </w:r>
        <w:r>
          <w:rPr>
            <w:noProof/>
            <w:webHidden/>
          </w:rPr>
          <w:fldChar w:fldCharType="separate"/>
        </w:r>
        <w:r>
          <w:rPr>
            <w:noProof/>
            <w:webHidden/>
          </w:rPr>
          <w:t>66</w:t>
        </w:r>
        <w:r>
          <w:rPr>
            <w:noProof/>
            <w:webHidden/>
          </w:rPr>
          <w:fldChar w:fldCharType="end"/>
        </w:r>
      </w:hyperlink>
    </w:p>
    <w:p w14:paraId="791F9ADB" w14:textId="533113A9"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6" w:history="1">
        <w:r w:rsidRPr="00CB6412">
          <w:rPr>
            <w:rStyle w:val="Hyperlink"/>
            <w:noProof/>
          </w:rPr>
          <w:t>Hình 54</w:t>
        </w:r>
        <w:r w:rsidRPr="00CB6412">
          <w:rPr>
            <w:rStyle w:val="Hyperlink"/>
            <w:noProof/>
            <w:lang w:val="en-US"/>
          </w:rPr>
          <w:t>: Giao diện trang gia phả</w:t>
        </w:r>
        <w:r>
          <w:rPr>
            <w:noProof/>
            <w:webHidden/>
          </w:rPr>
          <w:tab/>
        </w:r>
        <w:r>
          <w:rPr>
            <w:noProof/>
            <w:webHidden/>
          </w:rPr>
          <w:fldChar w:fldCharType="begin"/>
        </w:r>
        <w:r>
          <w:rPr>
            <w:noProof/>
            <w:webHidden/>
          </w:rPr>
          <w:instrText xml:space="preserve"> PAGEREF _Toc185550556 \h </w:instrText>
        </w:r>
        <w:r>
          <w:rPr>
            <w:noProof/>
            <w:webHidden/>
          </w:rPr>
        </w:r>
        <w:r>
          <w:rPr>
            <w:noProof/>
            <w:webHidden/>
          </w:rPr>
          <w:fldChar w:fldCharType="separate"/>
        </w:r>
        <w:r>
          <w:rPr>
            <w:noProof/>
            <w:webHidden/>
          </w:rPr>
          <w:t>67</w:t>
        </w:r>
        <w:r>
          <w:rPr>
            <w:noProof/>
            <w:webHidden/>
          </w:rPr>
          <w:fldChar w:fldCharType="end"/>
        </w:r>
      </w:hyperlink>
    </w:p>
    <w:p w14:paraId="4C84AE1B" w14:textId="049C56AC"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7" w:history="1">
        <w:r w:rsidRPr="00CB6412">
          <w:rPr>
            <w:rStyle w:val="Hyperlink"/>
            <w:noProof/>
          </w:rPr>
          <w:t>Hình 55</w:t>
        </w:r>
        <w:r w:rsidRPr="00CB6412">
          <w:rPr>
            <w:rStyle w:val="Hyperlink"/>
            <w:noProof/>
            <w:lang w:val="en-US"/>
          </w:rPr>
          <w:t>: Giao diện xem chi tiết</w:t>
        </w:r>
        <w:r>
          <w:rPr>
            <w:noProof/>
            <w:webHidden/>
          </w:rPr>
          <w:tab/>
        </w:r>
        <w:r>
          <w:rPr>
            <w:noProof/>
            <w:webHidden/>
          </w:rPr>
          <w:fldChar w:fldCharType="begin"/>
        </w:r>
        <w:r>
          <w:rPr>
            <w:noProof/>
            <w:webHidden/>
          </w:rPr>
          <w:instrText xml:space="preserve"> PAGEREF _Toc185550557 \h </w:instrText>
        </w:r>
        <w:r>
          <w:rPr>
            <w:noProof/>
            <w:webHidden/>
          </w:rPr>
        </w:r>
        <w:r>
          <w:rPr>
            <w:noProof/>
            <w:webHidden/>
          </w:rPr>
          <w:fldChar w:fldCharType="separate"/>
        </w:r>
        <w:r>
          <w:rPr>
            <w:noProof/>
            <w:webHidden/>
          </w:rPr>
          <w:t>67</w:t>
        </w:r>
        <w:r>
          <w:rPr>
            <w:noProof/>
            <w:webHidden/>
          </w:rPr>
          <w:fldChar w:fldCharType="end"/>
        </w:r>
      </w:hyperlink>
    </w:p>
    <w:p w14:paraId="1918270A" w14:textId="3AF52B7B"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8" w:history="1">
        <w:r w:rsidRPr="00CB6412">
          <w:rPr>
            <w:rStyle w:val="Hyperlink"/>
            <w:noProof/>
          </w:rPr>
          <w:t>Hình 56: Giao diện các trang quản lý</w:t>
        </w:r>
        <w:r>
          <w:rPr>
            <w:noProof/>
            <w:webHidden/>
          </w:rPr>
          <w:tab/>
        </w:r>
        <w:r>
          <w:rPr>
            <w:noProof/>
            <w:webHidden/>
          </w:rPr>
          <w:fldChar w:fldCharType="begin"/>
        </w:r>
        <w:r>
          <w:rPr>
            <w:noProof/>
            <w:webHidden/>
          </w:rPr>
          <w:instrText xml:space="preserve"> PAGEREF _Toc185550558 \h </w:instrText>
        </w:r>
        <w:r>
          <w:rPr>
            <w:noProof/>
            <w:webHidden/>
          </w:rPr>
        </w:r>
        <w:r>
          <w:rPr>
            <w:noProof/>
            <w:webHidden/>
          </w:rPr>
          <w:fldChar w:fldCharType="separate"/>
        </w:r>
        <w:r>
          <w:rPr>
            <w:noProof/>
            <w:webHidden/>
          </w:rPr>
          <w:t>68</w:t>
        </w:r>
        <w:r>
          <w:rPr>
            <w:noProof/>
            <w:webHidden/>
          </w:rPr>
          <w:fldChar w:fldCharType="end"/>
        </w:r>
      </w:hyperlink>
    </w:p>
    <w:p w14:paraId="4E9E6D52" w14:textId="4C20AF43"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59" w:history="1">
        <w:r w:rsidRPr="00CB6412">
          <w:rPr>
            <w:rStyle w:val="Hyperlink"/>
            <w:noProof/>
          </w:rPr>
          <w:t>Hình 57: Quy trình cài đặt</w:t>
        </w:r>
        <w:r>
          <w:rPr>
            <w:noProof/>
            <w:webHidden/>
          </w:rPr>
          <w:tab/>
        </w:r>
        <w:r>
          <w:rPr>
            <w:noProof/>
            <w:webHidden/>
          </w:rPr>
          <w:fldChar w:fldCharType="begin"/>
        </w:r>
        <w:r>
          <w:rPr>
            <w:noProof/>
            <w:webHidden/>
          </w:rPr>
          <w:instrText xml:space="preserve"> PAGEREF _Toc185550559 \h </w:instrText>
        </w:r>
        <w:r>
          <w:rPr>
            <w:noProof/>
            <w:webHidden/>
          </w:rPr>
        </w:r>
        <w:r>
          <w:rPr>
            <w:noProof/>
            <w:webHidden/>
          </w:rPr>
          <w:fldChar w:fldCharType="separate"/>
        </w:r>
        <w:r>
          <w:rPr>
            <w:noProof/>
            <w:webHidden/>
          </w:rPr>
          <w:t>69</w:t>
        </w:r>
        <w:r>
          <w:rPr>
            <w:noProof/>
            <w:webHidden/>
          </w:rPr>
          <w:fldChar w:fldCharType="end"/>
        </w:r>
      </w:hyperlink>
    </w:p>
    <w:p w14:paraId="2ED4AF98" w14:textId="28A64DD0"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60" w:history="1">
        <w:r w:rsidRPr="00CB6412">
          <w:rPr>
            <w:rStyle w:val="Hyperlink"/>
            <w:noProof/>
          </w:rPr>
          <w:t>Hình 58: Quy trình cài đặt chuỗi kết nối</w:t>
        </w:r>
        <w:r>
          <w:rPr>
            <w:noProof/>
            <w:webHidden/>
          </w:rPr>
          <w:tab/>
        </w:r>
        <w:r>
          <w:rPr>
            <w:noProof/>
            <w:webHidden/>
          </w:rPr>
          <w:fldChar w:fldCharType="begin"/>
        </w:r>
        <w:r>
          <w:rPr>
            <w:noProof/>
            <w:webHidden/>
          </w:rPr>
          <w:instrText xml:space="preserve"> PAGEREF _Toc185550560 \h </w:instrText>
        </w:r>
        <w:r>
          <w:rPr>
            <w:noProof/>
            <w:webHidden/>
          </w:rPr>
        </w:r>
        <w:r>
          <w:rPr>
            <w:noProof/>
            <w:webHidden/>
          </w:rPr>
          <w:fldChar w:fldCharType="separate"/>
        </w:r>
        <w:r>
          <w:rPr>
            <w:noProof/>
            <w:webHidden/>
          </w:rPr>
          <w:t>70</w:t>
        </w:r>
        <w:r>
          <w:rPr>
            <w:noProof/>
            <w:webHidden/>
          </w:rPr>
          <w:fldChar w:fldCharType="end"/>
        </w:r>
      </w:hyperlink>
    </w:p>
    <w:p w14:paraId="306114AA" w14:textId="49E2C0BE" w:rsidR="00A60B7E" w:rsidRDefault="00A60B7E">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50561" w:history="1">
        <w:r w:rsidRPr="00CB6412">
          <w:rPr>
            <w:rStyle w:val="Hyperlink"/>
            <w:noProof/>
          </w:rPr>
          <w:t>Hình 59</w:t>
        </w:r>
        <w:r w:rsidRPr="00CB6412">
          <w:rPr>
            <w:rStyle w:val="Hyperlink"/>
            <w:noProof/>
            <w:lang w:val="en-US"/>
          </w:rPr>
          <w:t>: Chọn Starup Project</w:t>
        </w:r>
        <w:r>
          <w:rPr>
            <w:noProof/>
            <w:webHidden/>
          </w:rPr>
          <w:tab/>
        </w:r>
        <w:r>
          <w:rPr>
            <w:noProof/>
            <w:webHidden/>
          </w:rPr>
          <w:fldChar w:fldCharType="begin"/>
        </w:r>
        <w:r>
          <w:rPr>
            <w:noProof/>
            <w:webHidden/>
          </w:rPr>
          <w:instrText xml:space="preserve"> PAGEREF _Toc185550561 \h </w:instrText>
        </w:r>
        <w:r>
          <w:rPr>
            <w:noProof/>
            <w:webHidden/>
          </w:rPr>
        </w:r>
        <w:r>
          <w:rPr>
            <w:noProof/>
            <w:webHidden/>
          </w:rPr>
          <w:fldChar w:fldCharType="separate"/>
        </w:r>
        <w:r>
          <w:rPr>
            <w:noProof/>
            <w:webHidden/>
          </w:rPr>
          <w:t>70</w:t>
        </w:r>
        <w:r>
          <w:rPr>
            <w:noProof/>
            <w:webHidden/>
          </w:rPr>
          <w:fldChar w:fldCharType="end"/>
        </w:r>
      </w:hyperlink>
    </w:p>
    <w:p w14:paraId="51BF176B" w14:textId="17628B50" w:rsidR="00161B83" w:rsidRDefault="00A60B7E" w:rsidP="00161B83">
      <w:pPr>
        <w:pStyle w:val="TableofFigures"/>
        <w:tabs>
          <w:tab w:val="right" w:leader="dot" w:pos="9020"/>
        </w:tabs>
        <w:ind w:left="2160" w:hanging="1860"/>
        <w:jc w:val="center"/>
        <w:rPr>
          <w:lang w:val="en-US"/>
        </w:rPr>
      </w:pPr>
      <w:r>
        <w:fldChar w:fldCharType="end"/>
      </w:r>
    </w:p>
    <w:p w14:paraId="2AF233D2" w14:textId="77777777" w:rsidR="008C1F0B" w:rsidRPr="00161B83" w:rsidRDefault="008C1F0B" w:rsidP="00161B83">
      <w:pPr>
        <w:pStyle w:val="Heading1"/>
        <w:numPr>
          <w:ilvl w:val="0"/>
          <w:numId w:val="0"/>
        </w:numPr>
        <w:ind w:left="432" w:firstLine="288"/>
        <w:rPr>
          <w:rFonts w:asciiTheme="minorHAnsi" w:eastAsiaTheme="minorEastAsia" w:hAnsiTheme="minorHAnsi" w:cstheme="minorBidi"/>
          <w:b w:val="0"/>
          <w:bCs w:val="0"/>
          <w:noProof/>
          <w:kern w:val="2"/>
          <w:sz w:val="22"/>
          <w:szCs w:val="22"/>
          <w:lang w:val="en-US" w:eastAsia="zh-CN"/>
          <w14:ligatures w14:val="standardContextual"/>
        </w:rPr>
      </w:pPr>
      <w:r w:rsidRPr="008C1F0B">
        <w:br w:type="page"/>
      </w:r>
      <w:bookmarkStart w:id="6" w:name="_Toc185541911"/>
      <w:bookmarkStart w:id="7" w:name="_Toc185542030"/>
      <w:bookmarkStart w:id="8" w:name="_Toc185550458"/>
      <w:r w:rsidRPr="00161B83">
        <w:rPr>
          <w:b w:val="0"/>
          <w:bCs w:val="0"/>
          <w:lang w:val="en-US"/>
        </w:rPr>
        <w:lastRenderedPageBreak/>
        <w:t>DANH MỤC BẢNG BIỂU</w:t>
      </w:r>
      <w:bookmarkEnd w:id="6"/>
      <w:bookmarkEnd w:id="7"/>
      <w:bookmarkEnd w:id="8"/>
    </w:p>
    <w:p w14:paraId="28BAD1DD"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r>
        <w:fldChar w:fldCharType="begin"/>
      </w:r>
      <w:r>
        <w:instrText xml:space="preserve"> TOC \h \z \c "Bảng" </w:instrText>
      </w:r>
      <w:r>
        <w:fldChar w:fldCharType="separate"/>
      </w:r>
      <w:hyperlink w:anchor="_Toc185540966" w:history="1">
        <w:r w:rsidRPr="00B70A3D">
          <w:rPr>
            <w:rStyle w:val="Hyperlink"/>
            <w:noProof/>
          </w:rPr>
          <w:t>Bảng 1</w:t>
        </w:r>
        <w:r w:rsidRPr="00B70A3D">
          <w:rPr>
            <w:rStyle w:val="Hyperlink"/>
            <w:noProof/>
            <w:lang w:val="en-US"/>
          </w:rPr>
          <w:t xml:space="preserve">: </w:t>
        </w:r>
        <w:r w:rsidRPr="00B70A3D">
          <w:rPr>
            <w:rStyle w:val="Hyperlink"/>
            <w:noProof/>
          </w:rPr>
          <w:t>Đặc tả use case đăng nhập</w:t>
        </w:r>
        <w:r>
          <w:rPr>
            <w:noProof/>
            <w:webHidden/>
          </w:rPr>
          <w:tab/>
        </w:r>
        <w:r>
          <w:rPr>
            <w:noProof/>
            <w:webHidden/>
          </w:rPr>
          <w:fldChar w:fldCharType="begin"/>
        </w:r>
        <w:r>
          <w:rPr>
            <w:noProof/>
            <w:webHidden/>
          </w:rPr>
          <w:instrText xml:space="preserve"> PAGEREF _Toc185540966 \h </w:instrText>
        </w:r>
        <w:r>
          <w:rPr>
            <w:noProof/>
            <w:webHidden/>
          </w:rPr>
        </w:r>
        <w:r>
          <w:rPr>
            <w:noProof/>
            <w:webHidden/>
          </w:rPr>
          <w:fldChar w:fldCharType="separate"/>
        </w:r>
        <w:r>
          <w:rPr>
            <w:noProof/>
            <w:webHidden/>
          </w:rPr>
          <w:t>15</w:t>
        </w:r>
        <w:r>
          <w:rPr>
            <w:noProof/>
            <w:webHidden/>
          </w:rPr>
          <w:fldChar w:fldCharType="end"/>
        </w:r>
      </w:hyperlink>
    </w:p>
    <w:p w14:paraId="2211C535"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67" w:history="1">
        <w:r w:rsidRPr="00B70A3D">
          <w:rPr>
            <w:rStyle w:val="Hyperlink"/>
            <w:noProof/>
          </w:rPr>
          <w:t>Bảng 2</w:t>
        </w:r>
        <w:r w:rsidRPr="00B70A3D">
          <w:rPr>
            <w:rStyle w:val="Hyperlink"/>
            <w:noProof/>
            <w:lang w:val="en-US"/>
          </w:rPr>
          <w:t>: Đặc tả use case góp ý</w:t>
        </w:r>
        <w:r>
          <w:rPr>
            <w:noProof/>
            <w:webHidden/>
          </w:rPr>
          <w:tab/>
        </w:r>
        <w:r>
          <w:rPr>
            <w:noProof/>
            <w:webHidden/>
          </w:rPr>
          <w:fldChar w:fldCharType="begin"/>
        </w:r>
        <w:r>
          <w:rPr>
            <w:noProof/>
            <w:webHidden/>
          </w:rPr>
          <w:instrText xml:space="preserve"> PAGEREF _Toc185540967 \h </w:instrText>
        </w:r>
        <w:r>
          <w:rPr>
            <w:noProof/>
            <w:webHidden/>
          </w:rPr>
        </w:r>
        <w:r>
          <w:rPr>
            <w:noProof/>
            <w:webHidden/>
          </w:rPr>
          <w:fldChar w:fldCharType="separate"/>
        </w:r>
        <w:r>
          <w:rPr>
            <w:noProof/>
            <w:webHidden/>
          </w:rPr>
          <w:t>16</w:t>
        </w:r>
        <w:r>
          <w:rPr>
            <w:noProof/>
            <w:webHidden/>
          </w:rPr>
          <w:fldChar w:fldCharType="end"/>
        </w:r>
      </w:hyperlink>
    </w:p>
    <w:p w14:paraId="1EC74564"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68" w:history="1">
        <w:r w:rsidRPr="00B70A3D">
          <w:rPr>
            <w:rStyle w:val="Hyperlink"/>
            <w:noProof/>
          </w:rPr>
          <w:t>Bảng 3</w:t>
        </w:r>
        <w:r w:rsidRPr="00B70A3D">
          <w:rPr>
            <w:rStyle w:val="Hyperlink"/>
            <w:noProof/>
            <w:lang w:val="en-US"/>
          </w:rPr>
          <w:t>: Đặc tả use case thêm tiểu sử</w:t>
        </w:r>
        <w:r>
          <w:rPr>
            <w:noProof/>
            <w:webHidden/>
          </w:rPr>
          <w:tab/>
        </w:r>
        <w:r>
          <w:rPr>
            <w:noProof/>
            <w:webHidden/>
          </w:rPr>
          <w:fldChar w:fldCharType="begin"/>
        </w:r>
        <w:r>
          <w:rPr>
            <w:noProof/>
            <w:webHidden/>
          </w:rPr>
          <w:instrText xml:space="preserve"> PAGEREF _Toc185540968 \h </w:instrText>
        </w:r>
        <w:r>
          <w:rPr>
            <w:noProof/>
            <w:webHidden/>
          </w:rPr>
        </w:r>
        <w:r>
          <w:rPr>
            <w:noProof/>
            <w:webHidden/>
          </w:rPr>
          <w:fldChar w:fldCharType="separate"/>
        </w:r>
        <w:r>
          <w:rPr>
            <w:noProof/>
            <w:webHidden/>
          </w:rPr>
          <w:t>17</w:t>
        </w:r>
        <w:r>
          <w:rPr>
            <w:noProof/>
            <w:webHidden/>
          </w:rPr>
          <w:fldChar w:fldCharType="end"/>
        </w:r>
      </w:hyperlink>
    </w:p>
    <w:p w14:paraId="5DBDDD93"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69" w:history="1">
        <w:r w:rsidRPr="00B70A3D">
          <w:rPr>
            <w:rStyle w:val="Hyperlink"/>
            <w:noProof/>
          </w:rPr>
          <w:t>Bảng 4</w:t>
        </w:r>
        <w:r w:rsidRPr="00B70A3D">
          <w:rPr>
            <w:rStyle w:val="Hyperlink"/>
            <w:noProof/>
            <w:lang w:val="en-US"/>
          </w:rPr>
          <w:t>: Đặc tả use case xem chi tiết mối quan hệ</w:t>
        </w:r>
        <w:r>
          <w:rPr>
            <w:noProof/>
            <w:webHidden/>
          </w:rPr>
          <w:tab/>
        </w:r>
        <w:r>
          <w:rPr>
            <w:noProof/>
            <w:webHidden/>
          </w:rPr>
          <w:fldChar w:fldCharType="begin"/>
        </w:r>
        <w:r>
          <w:rPr>
            <w:noProof/>
            <w:webHidden/>
          </w:rPr>
          <w:instrText xml:space="preserve"> PAGEREF _Toc185540969 \h </w:instrText>
        </w:r>
        <w:r>
          <w:rPr>
            <w:noProof/>
            <w:webHidden/>
          </w:rPr>
        </w:r>
        <w:r>
          <w:rPr>
            <w:noProof/>
            <w:webHidden/>
          </w:rPr>
          <w:fldChar w:fldCharType="separate"/>
        </w:r>
        <w:r>
          <w:rPr>
            <w:noProof/>
            <w:webHidden/>
          </w:rPr>
          <w:t>18</w:t>
        </w:r>
        <w:r>
          <w:rPr>
            <w:noProof/>
            <w:webHidden/>
          </w:rPr>
          <w:fldChar w:fldCharType="end"/>
        </w:r>
      </w:hyperlink>
    </w:p>
    <w:p w14:paraId="57EA3ED8"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0" w:history="1">
        <w:r w:rsidRPr="00B70A3D">
          <w:rPr>
            <w:rStyle w:val="Hyperlink"/>
            <w:noProof/>
          </w:rPr>
          <w:t>Bảng 5</w:t>
        </w:r>
        <w:r w:rsidRPr="00B70A3D">
          <w:rPr>
            <w:rStyle w:val="Hyperlink"/>
            <w:noProof/>
            <w:lang w:val="en-US"/>
          </w:rPr>
          <w:t>: Đặc tả use case cấp tài khoản</w:t>
        </w:r>
        <w:r>
          <w:rPr>
            <w:noProof/>
            <w:webHidden/>
          </w:rPr>
          <w:tab/>
        </w:r>
        <w:r>
          <w:rPr>
            <w:noProof/>
            <w:webHidden/>
          </w:rPr>
          <w:fldChar w:fldCharType="begin"/>
        </w:r>
        <w:r>
          <w:rPr>
            <w:noProof/>
            <w:webHidden/>
          </w:rPr>
          <w:instrText xml:space="preserve"> PAGEREF _Toc185540970 \h </w:instrText>
        </w:r>
        <w:r>
          <w:rPr>
            <w:noProof/>
            <w:webHidden/>
          </w:rPr>
        </w:r>
        <w:r>
          <w:rPr>
            <w:noProof/>
            <w:webHidden/>
          </w:rPr>
          <w:fldChar w:fldCharType="separate"/>
        </w:r>
        <w:r>
          <w:rPr>
            <w:noProof/>
            <w:webHidden/>
          </w:rPr>
          <w:t>20</w:t>
        </w:r>
        <w:r>
          <w:rPr>
            <w:noProof/>
            <w:webHidden/>
          </w:rPr>
          <w:fldChar w:fldCharType="end"/>
        </w:r>
      </w:hyperlink>
    </w:p>
    <w:p w14:paraId="5079DAA1"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1" w:history="1">
        <w:r w:rsidRPr="00B70A3D">
          <w:rPr>
            <w:rStyle w:val="Hyperlink"/>
            <w:noProof/>
          </w:rPr>
          <w:t>Bảng 6</w:t>
        </w:r>
        <w:r w:rsidRPr="00B70A3D">
          <w:rPr>
            <w:rStyle w:val="Hyperlink"/>
            <w:noProof/>
            <w:lang w:val="en-US"/>
          </w:rPr>
          <w:t>: Đặc tả use case quản lý tài khoản</w:t>
        </w:r>
        <w:r>
          <w:rPr>
            <w:noProof/>
            <w:webHidden/>
          </w:rPr>
          <w:tab/>
        </w:r>
        <w:r>
          <w:rPr>
            <w:noProof/>
            <w:webHidden/>
          </w:rPr>
          <w:fldChar w:fldCharType="begin"/>
        </w:r>
        <w:r>
          <w:rPr>
            <w:noProof/>
            <w:webHidden/>
          </w:rPr>
          <w:instrText xml:space="preserve"> PAGEREF _Toc185540971 \h </w:instrText>
        </w:r>
        <w:r>
          <w:rPr>
            <w:noProof/>
            <w:webHidden/>
          </w:rPr>
        </w:r>
        <w:r>
          <w:rPr>
            <w:noProof/>
            <w:webHidden/>
          </w:rPr>
          <w:fldChar w:fldCharType="separate"/>
        </w:r>
        <w:r>
          <w:rPr>
            <w:noProof/>
            <w:webHidden/>
          </w:rPr>
          <w:t>21</w:t>
        </w:r>
        <w:r>
          <w:rPr>
            <w:noProof/>
            <w:webHidden/>
          </w:rPr>
          <w:fldChar w:fldCharType="end"/>
        </w:r>
      </w:hyperlink>
    </w:p>
    <w:p w14:paraId="6DC53D7C"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2" w:history="1">
        <w:r w:rsidRPr="00B70A3D">
          <w:rPr>
            <w:rStyle w:val="Hyperlink"/>
            <w:noProof/>
          </w:rPr>
          <w:t>Bảng 7</w:t>
        </w:r>
        <w:r w:rsidRPr="00B70A3D">
          <w:rPr>
            <w:rStyle w:val="Hyperlink"/>
            <w:noProof/>
            <w:lang w:val="en-US"/>
          </w:rPr>
          <w:t>: Đặc tả use case quản lý sự kiện</w:t>
        </w:r>
        <w:r>
          <w:rPr>
            <w:noProof/>
            <w:webHidden/>
          </w:rPr>
          <w:tab/>
        </w:r>
        <w:r>
          <w:rPr>
            <w:noProof/>
            <w:webHidden/>
          </w:rPr>
          <w:fldChar w:fldCharType="begin"/>
        </w:r>
        <w:r>
          <w:rPr>
            <w:noProof/>
            <w:webHidden/>
          </w:rPr>
          <w:instrText xml:space="preserve"> PAGEREF _Toc185540972 \h </w:instrText>
        </w:r>
        <w:r>
          <w:rPr>
            <w:noProof/>
            <w:webHidden/>
          </w:rPr>
        </w:r>
        <w:r>
          <w:rPr>
            <w:noProof/>
            <w:webHidden/>
          </w:rPr>
          <w:fldChar w:fldCharType="separate"/>
        </w:r>
        <w:r>
          <w:rPr>
            <w:noProof/>
            <w:webHidden/>
          </w:rPr>
          <w:t>23</w:t>
        </w:r>
        <w:r>
          <w:rPr>
            <w:noProof/>
            <w:webHidden/>
          </w:rPr>
          <w:fldChar w:fldCharType="end"/>
        </w:r>
      </w:hyperlink>
    </w:p>
    <w:p w14:paraId="42D4A692"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3" w:history="1">
        <w:r w:rsidRPr="00B70A3D">
          <w:rPr>
            <w:rStyle w:val="Hyperlink"/>
            <w:noProof/>
          </w:rPr>
          <w:t>Bảng 8: Đặc tả use case quản lý loại tài khoản</w:t>
        </w:r>
        <w:r>
          <w:rPr>
            <w:noProof/>
            <w:webHidden/>
          </w:rPr>
          <w:tab/>
        </w:r>
        <w:r>
          <w:rPr>
            <w:noProof/>
            <w:webHidden/>
          </w:rPr>
          <w:fldChar w:fldCharType="begin"/>
        </w:r>
        <w:r>
          <w:rPr>
            <w:noProof/>
            <w:webHidden/>
          </w:rPr>
          <w:instrText xml:space="preserve"> PAGEREF _Toc185540973 \h </w:instrText>
        </w:r>
        <w:r>
          <w:rPr>
            <w:noProof/>
            <w:webHidden/>
          </w:rPr>
        </w:r>
        <w:r>
          <w:rPr>
            <w:noProof/>
            <w:webHidden/>
          </w:rPr>
          <w:fldChar w:fldCharType="separate"/>
        </w:r>
        <w:r>
          <w:rPr>
            <w:noProof/>
            <w:webHidden/>
          </w:rPr>
          <w:t>24</w:t>
        </w:r>
        <w:r>
          <w:rPr>
            <w:noProof/>
            <w:webHidden/>
          </w:rPr>
          <w:fldChar w:fldCharType="end"/>
        </w:r>
      </w:hyperlink>
    </w:p>
    <w:p w14:paraId="730717DC"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4" w:history="1">
        <w:r w:rsidRPr="00B70A3D">
          <w:rPr>
            <w:rStyle w:val="Hyperlink"/>
            <w:noProof/>
          </w:rPr>
          <w:t>Bảng 9</w:t>
        </w:r>
        <w:r w:rsidRPr="00B70A3D">
          <w:rPr>
            <w:rStyle w:val="Hyperlink"/>
            <w:noProof/>
            <w:lang w:val="en-US"/>
          </w:rPr>
          <w:t>: Đặc tả use case quản lý mối quan hệ</w:t>
        </w:r>
        <w:r>
          <w:rPr>
            <w:noProof/>
            <w:webHidden/>
          </w:rPr>
          <w:tab/>
        </w:r>
        <w:r>
          <w:rPr>
            <w:noProof/>
            <w:webHidden/>
          </w:rPr>
          <w:fldChar w:fldCharType="begin"/>
        </w:r>
        <w:r>
          <w:rPr>
            <w:noProof/>
            <w:webHidden/>
          </w:rPr>
          <w:instrText xml:space="preserve"> PAGEREF _Toc185540974 \h </w:instrText>
        </w:r>
        <w:r>
          <w:rPr>
            <w:noProof/>
            <w:webHidden/>
          </w:rPr>
        </w:r>
        <w:r>
          <w:rPr>
            <w:noProof/>
            <w:webHidden/>
          </w:rPr>
          <w:fldChar w:fldCharType="separate"/>
        </w:r>
        <w:r>
          <w:rPr>
            <w:noProof/>
            <w:webHidden/>
          </w:rPr>
          <w:t>26</w:t>
        </w:r>
        <w:r>
          <w:rPr>
            <w:noProof/>
            <w:webHidden/>
          </w:rPr>
          <w:fldChar w:fldCharType="end"/>
        </w:r>
      </w:hyperlink>
    </w:p>
    <w:p w14:paraId="722B578B"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5" w:history="1">
        <w:r w:rsidRPr="00B70A3D">
          <w:rPr>
            <w:rStyle w:val="Hyperlink"/>
            <w:noProof/>
          </w:rPr>
          <w:t>Bảng 10</w:t>
        </w:r>
        <w:r w:rsidRPr="00B70A3D">
          <w:rPr>
            <w:rStyle w:val="Hyperlink"/>
            <w:noProof/>
            <w:lang w:val="en-US"/>
          </w:rPr>
          <w:t>: Đặc tả use case tìm kiếm người trong gia phả</w:t>
        </w:r>
        <w:r>
          <w:rPr>
            <w:noProof/>
            <w:webHidden/>
          </w:rPr>
          <w:tab/>
        </w:r>
        <w:r>
          <w:rPr>
            <w:noProof/>
            <w:webHidden/>
          </w:rPr>
          <w:fldChar w:fldCharType="begin"/>
        </w:r>
        <w:r>
          <w:rPr>
            <w:noProof/>
            <w:webHidden/>
          </w:rPr>
          <w:instrText xml:space="preserve"> PAGEREF _Toc185540975 \h </w:instrText>
        </w:r>
        <w:r>
          <w:rPr>
            <w:noProof/>
            <w:webHidden/>
          </w:rPr>
        </w:r>
        <w:r>
          <w:rPr>
            <w:noProof/>
            <w:webHidden/>
          </w:rPr>
          <w:fldChar w:fldCharType="separate"/>
        </w:r>
        <w:r>
          <w:rPr>
            <w:noProof/>
            <w:webHidden/>
          </w:rPr>
          <w:t>27</w:t>
        </w:r>
        <w:r>
          <w:rPr>
            <w:noProof/>
            <w:webHidden/>
          </w:rPr>
          <w:fldChar w:fldCharType="end"/>
        </w:r>
      </w:hyperlink>
    </w:p>
    <w:p w14:paraId="03CA5CD2" w14:textId="77777777" w:rsidR="008C1F0B" w:rsidRDefault="008C1F0B">
      <w:pPr>
        <w:pStyle w:val="TableofFigures"/>
        <w:tabs>
          <w:tab w:val="right" w:leader="dot" w:pos="9020"/>
        </w:tabs>
        <w:rPr>
          <w:rFonts w:asciiTheme="minorHAnsi" w:eastAsiaTheme="minorEastAsia" w:hAnsiTheme="minorHAnsi" w:cstheme="minorBidi"/>
          <w:noProof/>
          <w:kern w:val="2"/>
          <w:sz w:val="22"/>
          <w:szCs w:val="22"/>
          <w:lang w:val="en-US" w:eastAsia="zh-CN"/>
          <w14:ligatures w14:val="standardContextual"/>
        </w:rPr>
      </w:pPr>
      <w:hyperlink w:anchor="_Toc185540976" w:history="1">
        <w:r w:rsidRPr="00B70A3D">
          <w:rPr>
            <w:rStyle w:val="Hyperlink"/>
            <w:noProof/>
          </w:rPr>
          <w:t>Bảng 11: Kiểm thử hệ thống</w:t>
        </w:r>
        <w:r>
          <w:rPr>
            <w:noProof/>
            <w:webHidden/>
          </w:rPr>
          <w:tab/>
        </w:r>
        <w:r>
          <w:rPr>
            <w:noProof/>
            <w:webHidden/>
          </w:rPr>
          <w:fldChar w:fldCharType="begin"/>
        </w:r>
        <w:r>
          <w:rPr>
            <w:noProof/>
            <w:webHidden/>
          </w:rPr>
          <w:instrText xml:space="preserve"> PAGEREF _Toc185540976 \h </w:instrText>
        </w:r>
        <w:r>
          <w:rPr>
            <w:noProof/>
            <w:webHidden/>
          </w:rPr>
        </w:r>
        <w:r>
          <w:rPr>
            <w:noProof/>
            <w:webHidden/>
          </w:rPr>
          <w:fldChar w:fldCharType="separate"/>
        </w:r>
        <w:r>
          <w:rPr>
            <w:noProof/>
            <w:webHidden/>
          </w:rPr>
          <w:t>67</w:t>
        </w:r>
        <w:r>
          <w:rPr>
            <w:noProof/>
            <w:webHidden/>
          </w:rPr>
          <w:fldChar w:fldCharType="end"/>
        </w:r>
      </w:hyperlink>
    </w:p>
    <w:p w14:paraId="0557985E" w14:textId="77777777" w:rsidR="008C1F0B" w:rsidRPr="008C1F0B" w:rsidRDefault="008C1F0B" w:rsidP="008C1F0B">
      <w:pPr>
        <w:ind w:left="0" w:firstLine="0"/>
      </w:pPr>
      <w:r>
        <w:fldChar w:fldCharType="end"/>
      </w:r>
    </w:p>
    <w:p w14:paraId="0C7D0AD8" w14:textId="77777777" w:rsidR="00615EA5" w:rsidRPr="008C1F0B" w:rsidRDefault="008C1F0B" w:rsidP="008C1F0B">
      <w:pPr>
        <w:rPr>
          <w:lang w:val="en-US"/>
        </w:rPr>
      </w:pPr>
      <w:r>
        <w:br w:type="page"/>
      </w:r>
    </w:p>
    <w:p w14:paraId="3415B8E4" w14:textId="77777777" w:rsidR="00607A95" w:rsidRDefault="0099767C" w:rsidP="009C7D6C">
      <w:pPr>
        <w:pStyle w:val="Heading1"/>
      </w:pPr>
      <w:bookmarkStart w:id="9" w:name="_Toc185540402"/>
      <w:bookmarkStart w:id="10" w:name="_Toc185541912"/>
      <w:bookmarkStart w:id="11" w:name="_Toc185542031"/>
      <w:bookmarkStart w:id="12" w:name="_Toc185550459"/>
      <w:r>
        <w:lastRenderedPageBreak/>
        <w:t>GIỚI THIỆU VỀ ĐỀ TÀI</w:t>
      </w:r>
      <w:bookmarkEnd w:id="9"/>
      <w:bookmarkEnd w:id="10"/>
      <w:bookmarkEnd w:id="11"/>
      <w:bookmarkEnd w:id="12"/>
    </w:p>
    <w:p w14:paraId="4062D40D" w14:textId="77777777" w:rsidR="00607A95" w:rsidRDefault="00000000" w:rsidP="00CA1132">
      <w:pPr>
        <w:pStyle w:val="Heading2"/>
      </w:pPr>
      <w:bookmarkStart w:id="13" w:name="_heading=h.2auk3tar6y4h" w:colFirst="0" w:colLast="0"/>
      <w:bookmarkStart w:id="14" w:name="_Toc185540403"/>
      <w:bookmarkStart w:id="15" w:name="_Toc185541913"/>
      <w:bookmarkStart w:id="16" w:name="_Toc185542032"/>
      <w:bookmarkStart w:id="17" w:name="_Toc185550460"/>
      <w:bookmarkEnd w:id="13"/>
      <w:r>
        <w:t>Lý do chọn đề tài</w:t>
      </w:r>
      <w:bookmarkEnd w:id="14"/>
      <w:bookmarkEnd w:id="15"/>
      <w:bookmarkEnd w:id="16"/>
      <w:bookmarkEnd w:id="17"/>
    </w:p>
    <w:p w14:paraId="2A6DCCAB" w14:textId="77777777" w:rsidR="00723A32" w:rsidRPr="00723A32" w:rsidRDefault="00723A32" w:rsidP="00723A32">
      <w:r w:rsidRPr="00723A32">
        <w:t>Lý do chọn đề tài “Xây dựng website quản lý gia phả họ Ngô” xuất phát từ mong muốn bảo tồn và lưu trữ thông tin quan trọng về dòng họ một cách bền vững. Gia phả là tài sản quý giá của mỗi gia đình, ghi lại những câu chuyện và truyền thống qua nhiều thế hệ. Thay vì lưu trữ bằng các phương pháp truyền thống dễ bị hư hỏng theo thời gian, việc xây dựng website sẽ giúp thông tin được bảo quản lâu dài, giảm thiểu rủi ro mất mát, hư hỏng do yếu tố tự nhiên.</w:t>
      </w:r>
    </w:p>
    <w:p w14:paraId="51517CB5" w14:textId="77777777" w:rsidR="00723A32" w:rsidRPr="00723A32" w:rsidRDefault="00723A32" w:rsidP="00723A32">
      <w:r w:rsidRPr="00723A32">
        <w:t>Một website gia phả giúp các thành viên trong gia đình, dù ở bất kỳ đâu, có thể truy cập và tìm hiểu về cội nguồn, ông bà, tổ tiên. Điều này không chỉ giúp kết nối các thế hệ mà còn tạo ra sự gắn kết sâu sắc giữa các thành viên trong dòng họ. Việc truy cập dễ dàng và chia sẻ thông tin trên nền tảng kỹ thuật số cũng khuyến khích mọi người duy trì sự liên lạc, đoàn kết hơn trong gia đình, đặc biệt trong bối cảnh cuộc sống ngày càng bận rộn.</w:t>
      </w:r>
    </w:p>
    <w:p w14:paraId="3E2A1B9F" w14:textId="77777777" w:rsidR="00723A32" w:rsidRPr="00723A32" w:rsidRDefault="00723A32" w:rsidP="00723A32">
      <w:r w:rsidRPr="00723A32">
        <w:t>Bên cạnh đó, website gia phả cho phép thông tin được quản lý và cập nhật một cách linh hoạt. Khi có sự thay đổi như thành viên mới, sửa đổi thông tin hay cập nhật các sự kiện, người quản lý có thể nhanh chóng điều chỉnh. Điều này không chỉ giúp thông tin luôn chính xác và kịp thời mà còn đảm bảo tính liên tục trong việc ghi chép dòng họ, đáp ứng nhu cầu theo dõi và bảo tồn truyền thống một cách toàn diện.</w:t>
      </w:r>
    </w:p>
    <w:p w14:paraId="707283DE" w14:textId="77777777" w:rsidR="00723A32" w:rsidRPr="005D608C" w:rsidRDefault="00723A32" w:rsidP="00723A32">
      <w:r w:rsidRPr="00723A32">
        <w:t>Việc xây dựng website quản lý gia phả cũng là một bước tiến trong ứng dụng công nghệ vào quản lý thông tin gia đình. Đây là cách làm hiện đại, sáng tạo, phù hợp với xu hướng số hóa hiện nay. Đặc biệt, thế hệ trẻ dễ dàng tiếp cận với công nghệ và sẽ có cảm giác gần gũi, hào hứng khi tìm hiểu gia phả qua nền tảng trực tuyến, thay vì qua các quyển gia phả truyền thống ít trực quan.</w:t>
      </w:r>
    </w:p>
    <w:p w14:paraId="7439C512" w14:textId="77777777" w:rsidR="00007584" w:rsidRPr="005D608C" w:rsidRDefault="00007584" w:rsidP="00723A32">
      <w:r w:rsidRPr="005D608C">
        <w:t>Dự án không chỉ là một bài tập ứng dụng kiến thức mà còn là một sản phẩm thực tiễn, có tiềm năng trong thị trường hiện nay. Với những lý do trên, tôi tin rằng việc xây dựng hệ thống website quản lý gia phả họ Ngô không chỉ đáp ứng nhu cầu cấp thiết của người trong dòng họ còn mang lại giá trị lớn cho bản thân trong quá trình học tập và phát triển kỹ năng công nghệ thông tin.</w:t>
      </w:r>
    </w:p>
    <w:p w14:paraId="674A3341" w14:textId="77777777" w:rsidR="00607A95" w:rsidRDefault="00607A95"/>
    <w:p w14:paraId="249D3E39" w14:textId="77777777" w:rsidR="00607A95" w:rsidRDefault="00000000" w:rsidP="00CA1132">
      <w:pPr>
        <w:pStyle w:val="Heading2"/>
      </w:pPr>
      <w:bookmarkStart w:id="18" w:name="_Toc185540404"/>
      <w:bookmarkStart w:id="19" w:name="_Toc185541914"/>
      <w:bookmarkStart w:id="20" w:name="_Toc185542033"/>
      <w:bookmarkStart w:id="21" w:name="_Toc185550461"/>
      <w:r>
        <w:t>Mục tiêu đề tài</w:t>
      </w:r>
      <w:bookmarkEnd w:id="18"/>
      <w:bookmarkEnd w:id="19"/>
      <w:bookmarkEnd w:id="20"/>
      <w:bookmarkEnd w:id="21"/>
    </w:p>
    <w:p w14:paraId="3F68E2FB" w14:textId="77777777" w:rsidR="00607A95" w:rsidRDefault="00000000">
      <w:r>
        <w:t xml:space="preserve">Mục tiêu chính của dự án là phát triển một hệ thống website </w:t>
      </w:r>
      <w:r w:rsidR="00AD02B4" w:rsidRPr="00AD02B4">
        <w:t>gia phả cho gia đình họ Ngô</w:t>
      </w:r>
      <w:r>
        <w:t>, với khả năng hỗ trợ</w:t>
      </w:r>
      <w:r w:rsidR="00AD02B4" w:rsidRPr="00AD02B4">
        <w:t xml:space="preserve"> tổng quát thành viên trong gia phả</w:t>
      </w:r>
      <w:r>
        <w:t>.</w:t>
      </w:r>
    </w:p>
    <w:p w14:paraId="35D87B98" w14:textId="77777777" w:rsidR="00607A95" w:rsidRDefault="0000099E">
      <w:pPr>
        <w:numPr>
          <w:ilvl w:val="0"/>
          <w:numId w:val="1"/>
        </w:numPr>
        <w:ind w:left="850"/>
      </w:pPr>
      <w:r w:rsidRPr="0000099E">
        <w:rPr>
          <w:b/>
          <w:bCs/>
        </w:rPr>
        <w:lastRenderedPageBreak/>
        <w:t>Lưu trữ và bảo tồn thông tin gia phả</w:t>
      </w:r>
      <w:r w:rsidRPr="0000099E">
        <w:t>: Xây dựng một hệ thống trực tuyến giúp lưu trữ thông tin về dòng họ một cách có hệ thống và bền vững. Thông qua website, các thông tin về tổ tiên, các thế hệ, và các mối quan hệ trong gia đình sẽ được ghi chép và bảo tồn một cách an toàn, không lo hư hại như với các tài liệu giấy</w:t>
      </w:r>
      <w:r>
        <w:t>.</w:t>
      </w:r>
    </w:p>
    <w:p w14:paraId="4D0A49D7" w14:textId="77777777" w:rsidR="0000099E" w:rsidRPr="0000099E" w:rsidRDefault="0000099E">
      <w:pPr>
        <w:numPr>
          <w:ilvl w:val="0"/>
          <w:numId w:val="1"/>
        </w:numPr>
        <w:ind w:left="850"/>
      </w:pPr>
      <w:r w:rsidRPr="0000099E">
        <w:rPr>
          <w:b/>
          <w:bCs/>
        </w:rPr>
        <w:t>Tạo sự kết nối và chia sẻ trong dòng họ</w:t>
      </w:r>
      <w:r w:rsidRPr="0000099E">
        <w:t>: Website gia phả sẽ giúp các thành viên dễ dàng truy cập và chia sẻ thông tin, bất kể họ đang ở đâu. Qua đó, tạo ra một nền tảng kết nối, giúp tăng cường sự gắn kết và tình cảm gia đình, đặc biệt đối với những thành viên ở xa.</w:t>
      </w:r>
    </w:p>
    <w:p w14:paraId="1EBF8BDC" w14:textId="77777777" w:rsidR="0000099E" w:rsidRPr="0000099E" w:rsidRDefault="0000099E">
      <w:pPr>
        <w:numPr>
          <w:ilvl w:val="0"/>
          <w:numId w:val="1"/>
        </w:numPr>
        <w:ind w:left="850"/>
      </w:pPr>
      <w:r w:rsidRPr="0000099E">
        <w:rPr>
          <w:b/>
          <w:bCs/>
        </w:rPr>
        <w:t>Đảm bảo khả năng quản lý và cập nhật thông tin linh hoạt</w:t>
      </w:r>
      <w:r w:rsidRPr="0000099E">
        <w:t>: Thiết lập hệ thống giúp người quản trị dễ dàng cập nhật thông tin khi có sự thay đổi như thành viên mới, sự kiện gia đình, hoặc các chi tiết khác. Mục tiêu này đảm bảo gia phả luôn chính xác và kịp thời, phù hợp với thực tế.</w:t>
      </w:r>
    </w:p>
    <w:p w14:paraId="356526BA" w14:textId="77777777" w:rsidR="00607A95" w:rsidRDefault="0000099E">
      <w:pPr>
        <w:numPr>
          <w:ilvl w:val="0"/>
          <w:numId w:val="1"/>
        </w:numPr>
        <w:ind w:left="850"/>
      </w:pPr>
      <w:r w:rsidRPr="0000099E">
        <w:rPr>
          <w:b/>
          <w:bCs/>
        </w:rPr>
        <w:t>Ứng dụng công nghệ hiện đại vào việc quản lý gia phả</w:t>
      </w:r>
      <w:r w:rsidRPr="0000099E">
        <w:t>: Mục tiêu của đề tài là phát triển một hệ thống ứng dụng công nghệ, thân thiện với người dùng và đáp ứng nhu cầu tìm hiểu cội nguồn của các thế hệ trẻ. Qua đó, giúp thế hệ sau có thể dễ dàng tiếp cận và hiểu hơn về dòng họ của mình thông qua một giao diện trực tuyến hiện đại, trực quan.</w:t>
      </w:r>
    </w:p>
    <w:p w14:paraId="048B8311" w14:textId="77777777" w:rsidR="00607A95" w:rsidRDefault="00607A95"/>
    <w:p w14:paraId="772FE050" w14:textId="77777777" w:rsidR="00607A95" w:rsidRDefault="0000099E">
      <w:r w:rsidRPr="0000099E">
        <w:t>Dự</w:t>
      </w:r>
      <w:r>
        <w:t xml:space="preserve"> án còn giúp nâng cao kiến thức và kỹ năng lập trình, phát triển ứng dụng thực tế cho các thành viên trong nhóm, tạo tiền đề cho các dự án quy mô lớn hơn trong tương lai.</w:t>
      </w:r>
    </w:p>
    <w:p w14:paraId="02BD65A9" w14:textId="77777777" w:rsidR="00607A95" w:rsidRDefault="00607A95"/>
    <w:p w14:paraId="36F1BCF7" w14:textId="77777777" w:rsidR="00607A95" w:rsidRDefault="00000000" w:rsidP="00CA1132">
      <w:pPr>
        <w:pStyle w:val="Heading2"/>
      </w:pPr>
      <w:bookmarkStart w:id="22" w:name="_heading=h.dyyatonouq73" w:colFirst="0" w:colLast="0"/>
      <w:bookmarkStart w:id="23" w:name="_Toc185540405"/>
      <w:bookmarkStart w:id="24" w:name="_Toc185541915"/>
      <w:bookmarkStart w:id="25" w:name="_Toc185542034"/>
      <w:bookmarkStart w:id="26" w:name="_Toc185550462"/>
      <w:bookmarkEnd w:id="22"/>
      <w:r>
        <w:t>Phạm vi nghiên cứu</w:t>
      </w:r>
      <w:bookmarkEnd w:id="23"/>
      <w:bookmarkEnd w:id="24"/>
      <w:bookmarkEnd w:id="25"/>
      <w:bookmarkEnd w:id="26"/>
    </w:p>
    <w:p w14:paraId="72EB2EE4" w14:textId="77777777" w:rsidR="00607A95" w:rsidRDefault="00000000">
      <w:r>
        <w:t xml:space="preserve">Phạm vi nghiên cứu của đề tài xây dựng website </w:t>
      </w:r>
      <w:r w:rsidR="00406624" w:rsidRPr="00406624">
        <w:t>quản lý gia phả</w:t>
      </w:r>
      <w:r>
        <w:t xml:space="preserve"> được giới hạn ở các khía cạnh chính sau đây, nhằm đảm bảo tính khả thi và phù hợp với mục tiêu dự án:</w:t>
      </w:r>
    </w:p>
    <w:p w14:paraId="4372C588" w14:textId="77777777" w:rsidR="00607A95" w:rsidRDefault="00000000">
      <w:pPr>
        <w:numPr>
          <w:ilvl w:val="0"/>
          <w:numId w:val="2"/>
        </w:numPr>
      </w:pPr>
      <w:r>
        <w:t xml:space="preserve">Phạm vi về chức năng: Nghiên cứu tập trung vào các chức năng cơ bản và quan trọng nhất của một hệ thống </w:t>
      </w:r>
      <w:r w:rsidR="00406624" w:rsidRPr="00406624">
        <w:t>quản lý</w:t>
      </w:r>
      <w:r>
        <w:t xml:space="preserve">. Các chức năng dành cho </w:t>
      </w:r>
      <w:r w:rsidR="00406624" w:rsidRPr="00406624">
        <w:t>người dùng</w:t>
      </w:r>
      <w:r>
        <w:t xml:space="preserve"> bao gồm đăng nhập, tìm kiếm, </w:t>
      </w:r>
      <w:r w:rsidR="00406624" w:rsidRPr="00406624">
        <w:t>thêm, sửa, xóa thành viên trong gia phả</w:t>
      </w:r>
      <w:r>
        <w:t>. Đối với, phạm vi nghiên cứu bao gồm các chức năng quản lý danh mục</w:t>
      </w:r>
      <w:r w:rsidR="00C57FCB" w:rsidRPr="00C57FCB">
        <w:t xml:space="preserve"> tài khoản</w:t>
      </w:r>
      <w:r>
        <w:t>.</w:t>
      </w:r>
    </w:p>
    <w:p w14:paraId="2510D10B" w14:textId="77777777" w:rsidR="00C57FCB" w:rsidRPr="00C57FCB" w:rsidRDefault="00000000">
      <w:pPr>
        <w:numPr>
          <w:ilvl w:val="0"/>
          <w:numId w:val="2"/>
        </w:numPr>
      </w:pPr>
      <w:r>
        <w:t xml:space="preserve">Phạm vi về người dùng: Đối tượng người dùng trong phạm vi nghiên cứu </w:t>
      </w:r>
      <w:r w:rsidR="00C62DAC" w:rsidRPr="00C62DAC">
        <w:t>là những người trong dòng họ Ngô</w:t>
      </w:r>
    </w:p>
    <w:p w14:paraId="11305649" w14:textId="77777777" w:rsidR="00607A95" w:rsidRDefault="00000000">
      <w:pPr>
        <w:numPr>
          <w:ilvl w:val="0"/>
          <w:numId w:val="2"/>
        </w:numPr>
      </w:pPr>
      <w:r>
        <w:t xml:space="preserve">Phạm vi kỹ thuật: Về công nghệ, phạm vi nghiên cứu giới hạn trong các công cụ và ngôn ngữ lập trình như </w:t>
      </w:r>
      <w:r w:rsidR="00C62DAC" w:rsidRPr="00C62DAC">
        <w:t>mongodb</w:t>
      </w:r>
      <w:r>
        <w:t xml:space="preserve">, </w:t>
      </w:r>
      <w:r w:rsidR="00C62DAC" w:rsidRPr="00C62DAC">
        <w:t>C#(.NET)</w:t>
      </w:r>
      <w:r>
        <w:t xml:space="preserve"> và JavaScript (</w:t>
      </w:r>
      <w:r w:rsidR="00C62DAC" w:rsidRPr="00C62DAC">
        <w:t>Vuejs</w:t>
      </w:r>
      <w:r>
        <w:t xml:space="preserve">) để phát triển giao diện và chức năng của hệ thống. Hệ thống cũng </w:t>
      </w:r>
      <w:r>
        <w:lastRenderedPageBreak/>
        <w:t xml:space="preserve">sử dụng </w:t>
      </w:r>
      <w:r w:rsidR="00C62DAC" w:rsidRPr="00C62DAC">
        <w:t>mongodb</w:t>
      </w:r>
      <w:r w:rsidR="00C62DAC">
        <w:t xml:space="preserve"> </w:t>
      </w:r>
      <w:r>
        <w:t xml:space="preserve">làm cơ sở dữ liệu chính để lưu trữ thông tin người dùng, và các dữ liệu liên quan. </w:t>
      </w:r>
    </w:p>
    <w:p w14:paraId="066AE658" w14:textId="77777777" w:rsidR="00607A95" w:rsidRDefault="00000000">
      <w:pPr>
        <w:numPr>
          <w:ilvl w:val="0"/>
          <w:numId w:val="2"/>
        </w:numPr>
      </w:pPr>
      <w:r>
        <w:t xml:space="preserve">Phạm vi về triển khai và thử nghiệm: Dự án giới hạn trong việc xây dựng hệ thống trên môi trường máy chủ cục bộ và môi trường thử nghiệm, nhằm đảm bảo các tính năng hoạt động ổn định và đáp ứng nhu cầu cơ bản. Phạm vi thử nghiệm sẽ bao gồm các thao tác chính như đăng nhập, tìm kiếm, </w:t>
      </w:r>
      <w:r w:rsidR="00C62DAC" w:rsidRPr="00C62DAC">
        <w:t>thêm, sửa, xóa thành viên</w:t>
      </w:r>
      <w:r>
        <w:t xml:space="preserve"> và cập nhật dữ liệu. Hệ thống chưa bao gồm các tính năng nâng cao như tối ưu hóa cho các nền tảng di động</w:t>
      </w:r>
      <w:r w:rsidR="00C62DAC" w:rsidRPr="00C62DAC">
        <w:t>.</w:t>
      </w:r>
    </w:p>
    <w:p w14:paraId="4E137DCF" w14:textId="77777777" w:rsidR="00607A95" w:rsidRDefault="00607A95">
      <w:pPr>
        <w:ind w:left="0" w:firstLine="0"/>
      </w:pPr>
    </w:p>
    <w:p w14:paraId="5CCE3EBF" w14:textId="77777777" w:rsidR="00FB6898" w:rsidRDefault="00FB6898" w:rsidP="00CA1132">
      <w:pPr>
        <w:pStyle w:val="Heading2"/>
      </w:pPr>
      <w:bookmarkStart w:id="27" w:name="_Toc185540406"/>
      <w:bookmarkStart w:id="28" w:name="_Toc185541916"/>
      <w:bookmarkStart w:id="29" w:name="_Toc185542035"/>
      <w:bookmarkStart w:id="30" w:name="_Toc185550463"/>
      <w:r>
        <w:t>Công nghệ sử dụng</w:t>
      </w:r>
      <w:bookmarkEnd w:id="27"/>
      <w:bookmarkEnd w:id="28"/>
      <w:bookmarkEnd w:id="29"/>
      <w:bookmarkEnd w:id="30"/>
    </w:p>
    <w:p w14:paraId="6F4A0957" w14:textId="77777777" w:rsidR="00FB6898" w:rsidRPr="00690A87" w:rsidRDefault="00FB6898" w:rsidP="00FB6898">
      <w:pPr>
        <w:pStyle w:val="Heading3"/>
        <w:rPr>
          <w:lang w:val="vi"/>
        </w:rPr>
      </w:pPr>
      <w:r w:rsidRPr="00967139">
        <w:rPr>
          <w:lang w:val="vi"/>
        </w:rPr>
        <w:t xml:space="preserve"> </w:t>
      </w:r>
      <w:bookmarkStart w:id="31" w:name="_Toc185540407"/>
      <w:bookmarkStart w:id="32" w:name="_Toc185541917"/>
      <w:bookmarkStart w:id="33" w:name="_Toc185542036"/>
      <w:bookmarkStart w:id="34" w:name="_Toc185550464"/>
      <w:r w:rsidRPr="00690A87">
        <w:rPr>
          <w:lang w:val="vi"/>
        </w:rPr>
        <w:t>VUEJS</w:t>
      </w:r>
      <w:bookmarkEnd w:id="31"/>
      <w:bookmarkEnd w:id="32"/>
      <w:bookmarkEnd w:id="33"/>
      <w:bookmarkEnd w:id="34"/>
    </w:p>
    <w:p w14:paraId="06553449" w14:textId="77777777" w:rsidR="00FB6898" w:rsidRPr="00690A87" w:rsidRDefault="00FB6898" w:rsidP="00FB6898">
      <w:r w:rsidRPr="00690A87">
        <w:rPr>
          <w:b/>
          <w:bCs/>
        </w:rPr>
        <w:t>Vue.js</w:t>
      </w:r>
      <w:r w:rsidRPr="00690A87">
        <w:t xml:space="preserve"> là một framework JavaScript mã nguồn mở, được sử dụng để xây dựng giao diện người dùng và các ứng dụng web một cách nhanh chóng và hiệu quả. Vue.js nổi bật nhờ tính linh hoạt và khả năng tùy biến cao, giúp các nhà phát triển dễ dàng tạo ra các ứng dụng web có tính tương tác cao.</w:t>
      </w:r>
    </w:p>
    <w:p w14:paraId="0DC39ABB" w14:textId="77777777" w:rsidR="00FB6898" w:rsidRDefault="00FB6898" w:rsidP="00FB6898">
      <w:pPr>
        <w:rPr>
          <w:b/>
        </w:rPr>
      </w:pPr>
      <w:r>
        <w:rPr>
          <w:b/>
        </w:rPr>
        <w:t xml:space="preserve">Ưu điểm của </w:t>
      </w:r>
      <w:r w:rsidRPr="00690A87">
        <w:rPr>
          <w:b/>
          <w:bCs/>
        </w:rPr>
        <w:t>Vue.js</w:t>
      </w:r>
    </w:p>
    <w:p w14:paraId="2413B2FB" w14:textId="77777777" w:rsidR="00FB6898" w:rsidRPr="00690A87" w:rsidRDefault="00FB6898" w:rsidP="00FB6898">
      <w:pPr>
        <w:numPr>
          <w:ilvl w:val="0"/>
          <w:numId w:val="9"/>
        </w:numPr>
      </w:pPr>
      <w:r w:rsidRPr="00690A87">
        <w:t>Giao diện tương tác mượt mà: Vue.js hỗ trợ reactivity (tính phản ứng) giúp giao diện cập nhật tự động khi dữ liệu thay đổi, phù hợp cho các ứng dụng cần tính tương tác cao như quản lý gia phả, bảng dữ liệu động, hoặc hiển thị thông tin chi tiết của từng thành viên trong hệ thống.</w:t>
      </w:r>
    </w:p>
    <w:p w14:paraId="22C5FFC2" w14:textId="77777777" w:rsidR="00FB6898" w:rsidRPr="00690A87" w:rsidRDefault="00FB6898" w:rsidP="00FB6898">
      <w:pPr>
        <w:numPr>
          <w:ilvl w:val="0"/>
          <w:numId w:val="9"/>
        </w:numPr>
      </w:pPr>
      <w:r w:rsidRPr="00690A87">
        <w:t xml:space="preserve">Cấu trúc dự án rõ ràng và dễ bảo trì: Vue.js sử dụng các component (thành phần) độc lập, giúp tổ chức code rõ ràng, dễ bảo trì và tái sử dụng. </w:t>
      </w:r>
    </w:p>
    <w:p w14:paraId="20F16E46" w14:textId="77777777" w:rsidR="00FB6898" w:rsidRPr="00690A87" w:rsidRDefault="00FB6898" w:rsidP="00FB6898">
      <w:pPr>
        <w:numPr>
          <w:ilvl w:val="0"/>
          <w:numId w:val="9"/>
        </w:numPr>
      </w:pPr>
      <w:r w:rsidRPr="00690A87">
        <w:t>Hệ sinh thái phong phú: Vue.js có hệ sinh thái phong phú bao gồm Vuex để quản lý trạng thái, Vue Router để điều hướng, và các thư viện khác hỗ trợ phát triển ứng dụng. Điều này giúp tích hợp các tính năng phức tạp như hệ thống đăng nhập, phân quyền, và hiển thị thông tin gia phả.</w:t>
      </w:r>
    </w:p>
    <w:p w14:paraId="69204121" w14:textId="77777777" w:rsidR="00FB6898" w:rsidRPr="00690A87" w:rsidRDefault="00FB6898" w:rsidP="00FB6898">
      <w:pPr>
        <w:numPr>
          <w:ilvl w:val="0"/>
          <w:numId w:val="9"/>
        </w:numPr>
      </w:pPr>
      <w:r w:rsidRPr="00690A87">
        <w:t xml:space="preserve">Tài liệu và cộng đồng lớn: Vue.js có tài liệu chi tiết và cộng đồng mạnh mẽ, giúp người phát triển dễ dàng tìm kiếm và áp dụng các giải pháp cho các vấn đề gặp phải. </w:t>
      </w:r>
    </w:p>
    <w:p w14:paraId="156F76B1" w14:textId="77777777" w:rsidR="00FB6898" w:rsidRPr="00690A87" w:rsidRDefault="00FB6898" w:rsidP="00FB6898">
      <w:r w:rsidRPr="00690A87">
        <w:t>Nhược điểm của Vue.js</w:t>
      </w:r>
    </w:p>
    <w:p w14:paraId="702926C2" w14:textId="77777777" w:rsidR="00FB6898" w:rsidRPr="00690A87" w:rsidRDefault="00FB6898" w:rsidP="00FB6898">
      <w:pPr>
        <w:numPr>
          <w:ilvl w:val="0"/>
          <w:numId w:val="3"/>
        </w:numPr>
      </w:pPr>
      <w:r w:rsidRPr="00690A87">
        <w:t>Không phổ biến bằng một số framework khác: Vue.js có thể ít phổ biến hơn so với các framework như React hoặc Angular, điều này có thể hạn chế khả năng tìm kiếm nhà phát triển có kinh nghiệm trong Vue.js ở một số thị trường.</w:t>
      </w:r>
    </w:p>
    <w:p w14:paraId="75C0E519" w14:textId="77777777" w:rsidR="00FB6898" w:rsidRPr="00690A87" w:rsidRDefault="00FB6898" w:rsidP="00FB6898">
      <w:pPr>
        <w:numPr>
          <w:ilvl w:val="0"/>
          <w:numId w:val="3"/>
        </w:numPr>
      </w:pPr>
      <w:r w:rsidRPr="00690A87">
        <w:t xml:space="preserve">Hạn chế khi phát triển ứng dụng lớn: Mặc dù Vue.js phù hợp cho các ứng dụng vừa và nhỏ, nhưng khi xây dựng các ứng dụng lớn và phức tạp, có </w:t>
      </w:r>
      <w:r w:rsidRPr="00690A87">
        <w:lastRenderedPageBreak/>
        <w:t xml:space="preserve">thể cần tích hợp thêm các công cụ khác để tối ưu hóa hiệu năng và quản lý dự án, đòi hỏi sự hiểu biết sâu hơn về hệ sinh thái Vue.js. </w:t>
      </w:r>
    </w:p>
    <w:p w14:paraId="0421DD68" w14:textId="77777777" w:rsidR="00FB6898" w:rsidRPr="00690A87" w:rsidRDefault="00FB6898" w:rsidP="00FB6898">
      <w:pPr>
        <w:numPr>
          <w:ilvl w:val="0"/>
          <w:numId w:val="3"/>
        </w:numPr>
      </w:pPr>
      <w:r w:rsidRPr="00690A87">
        <w:t xml:space="preserve">Quản lý trạng thái phức tạp: Khi ứng dụng có nhiều trạng thái phức tạp, Vuex có thể yêu cầu thiết lập nhiều cấu trúc phức tạp, đòi hỏi thêm thời gian và công sức để tổ chức và quản lý hiệu quả. </w:t>
      </w:r>
    </w:p>
    <w:p w14:paraId="223792DC" w14:textId="77777777" w:rsidR="00FB6898" w:rsidRPr="00690A87" w:rsidRDefault="00FB6898" w:rsidP="00FB6898">
      <w:pPr>
        <w:numPr>
          <w:ilvl w:val="0"/>
          <w:numId w:val="3"/>
        </w:numPr>
      </w:pPr>
      <w:r w:rsidRPr="00690A87">
        <w:t xml:space="preserve">Khả năng bảo mật hạn chế: HTML không hỗ trợ các tính năng bảo mật như mã hóa dữ liệu, bảo vệ tài khoản người dùng, hoặc ngăn chặn các cuộc tấn </w:t>
      </w:r>
    </w:p>
    <w:p w14:paraId="296FE754" w14:textId="77777777" w:rsidR="00FB6898" w:rsidRPr="00967139" w:rsidRDefault="00FB6898" w:rsidP="00FB6898">
      <w:pPr>
        <w:pStyle w:val="Heading3"/>
        <w:rPr>
          <w:lang w:val="vi"/>
        </w:rPr>
      </w:pPr>
      <w:bookmarkStart w:id="35" w:name="_Toc185540409"/>
      <w:bookmarkStart w:id="36" w:name="_Toc185541919"/>
      <w:bookmarkStart w:id="37" w:name="_Toc185542038"/>
      <w:bookmarkStart w:id="38" w:name="_Toc185550466"/>
      <w:r w:rsidRPr="00967139">
        <w:rPr>
          <w:lang w:val="vi"/>
        </w:rPr>
        <w:t>C#</w:t>
      </w:r>
      <w:bookmarkEnd w:id="35"/>
      <w:bookmarkEnd w:id="36"/>
      <w:bookmarkEnd w:id="37"/>
      <w:bookmarkEnd w:id="38"/>
    </w:p>
    <w:p w14:paraId="450A4061" w14:textId="77777777" w:rsidR="00FB6898" w:rsidRPr="00967139" w:rsidRDefault="00FB6898" w:rsidP="00FB6898">
      <w:pPr>
        <w:rPr>
          <w:b/>
        </w:rPr>
      </w:pPr>
      <w:r w:rsidRPr="009F1DD2">
        <w:rPr>
          <w:b/>
          <w:bCs/>
        </w:rPr>
        <w:t>C#</w:t>
      </w:r>
      <w:r w:rsidRPr="009F1DD2">
        <w:t xml:space="preserve"> là một ngôn ngữ lập trình hiện đại, hướng đối tượng, được phát triển bởi Microsoft, thường sử dụng cùng với .NET Framework hoặc .NET Core (phiên bản mã nguồn mở). </w:t>
      </w:r>
      <w:r w:rsidRPr="009F1DD2">
        <w:rPr>
          <w:b/>
          <w:bCs/>
        </w:rPr>
        <w:t>.NET</w:t>
      </w:r>
      <w:r w:rsidRPr="009F1DD2">
        <w:t xml:space="preserve"> là nền tảng phát triển đa năng của Microsoft, hỗ trợ nhiều ngôn ngữ lập trình và cung cấp một môi trường nhất quán để xây dựng, triển khai và quản lý các ứng dụng trên cả máy chủ và máy khách. C# và .NET thường được sử dụng để phát triển các ứng dụng web, ứng dụng di động, và phần mềm doanh nghiệp với hiệu năng cao và khả năng mở rộng.</w:t>
      </w:r>
      <w:r w:rsidRPr="009F1DD2">
        <w:rPr>
          <w:b/>
        </w:rPr>
        <w:t xml:space="preserve"> </w:t>
      </w:r>
    </w:p>
    <w:p w14:paraId="3554B24A" w14:textId="77777777" w:rsidR="00FB6898" w:rsidRPr="009F1DD2" w:rsidRDefault="00FB6898" w:rsidP="00FB6898">
      <w:pPr>
        <w:ind w:left="720" w:firstLine="0"/>
      </w:pPr>
      <w:r w:rsidRPr="009F1DD2">
        <w:rPr>
          <w:b/>
        </w:rPr>
        <w:t xml:space="preserve">Ưu điểm của C# và .NET </w:t>
      </w:r>
    </w:p>
    <w:p w14:paraId="0D488DB0" w14:textId="77777777" w:rsidR="00FB6898" w:rsidRDefault="00FB6898" w:rsidP="00FB6898">
      <w:pPr>
        <w:numPr>
          <w:ilvl w:val="0"/>
          <w:numId w:val="10"/>
        </w:numPr>
      </w:pPr>
      <w:r>
        <w:t>Tính đa nền tảng: Với sự ra đời của .NET Core và hiện nay là .NET 5/6/7, các ứng dụng C# có thể chạy trên nhiều nền tảng như Windows, Linux và macOS, giúp giảm chi phí và mở rộng phạm vi sử dụng.</w:t>
      </w:r>
    </w:p>
    <w:p w14:paraId="33705362" w14:textId="77777777" w:rsidR="00FB6898" w:rsidRPr="009F1DD2" w:rsidRDefault="00FB6898" w:rsidP="00FB6898">
      <w:pPr>
        <w:numPr>
          <w:ilvl w:val="0"/>
          <w:numId w:val="10"/>
        </w:numPr>
      </w:pPr>
      <w:r>
        <w:t>Hiệu năng cao: .NET được tối ưu hóa để cung cấp hiệu năng cao, đặc biệt trong các ứng dụng web và dịch vụ API. .NET sử dụng công nghệ Just-In-Time (JIT) compilation và hỗ trợ tối ưu hóa bộ nhớ, giúp xử lý tốt các ứng dụng lớn và phức tạp.</w:t>
      </w:r>
    </w:p>
    <w:p w14:paraId="773BA426" w14:textId="77777777" w:rsidR="00FB6898" w:rsidRPr="009F1DD2" w:rsidRDefault="00FB6898" w:rsidP="00FB6898">
      <w:pPr>
        <w:numPr>
          <w:ilvl w:val="0"/>
          <w:numId w:val="10"/>
        </w:numPr>
      </w:pPr>
      <w:r>
        <w:t>Hỗ trợ mạnh mẽ cho ứng dụng web: Với .NET, các công cụ như ASP.NET Core, MVC, và Web API giúp xây dựng các ứng dụng web hiện đại, nhanh chóng và bảo mật. .NET cũng tích hợp tốt với các công nghệ JavaScript như React và Angular để phát triển các ứng dụng giao diện người dùng phong phú.</w:t>
      </w:r>
    </w:p>
    <w:p w14:paraId="461545EF" w14:textId="77777777" w:rsidR="00FB6898" w:rsidRPr="009F1DD2" w:rsidRDefault="00FB6898" w:rsidP="00FB6898">
      <w:pPr>
        <w:numPr>
          <w:ilvl w:val="0"/>
          <w:numId w:val="10"/>
        </w:numPr>
      </w:pPr>
      <w:r>
        <w:t>Thư viện phong phú và cộng đồng mạnh mẽ: .NET đi kèm với một thư viện phong phú, cung cấp nhiều công cụ và tiện ích giúp giảm thiểu thời gian phát triển. Ngoài ra, cộng đồng lập trình viên sử dụng .NET rất lớn và sôi động, hỗ trợ giải pháp cho các vấn đề phát sinh.</w:t>
      </w:r>
    </w:p>
    <w:p w14:paraId="3928ACAE" w14:textId="77777777" w:rsidR="00FB6898" w:rsidRDefault="00FB6898" w:rsidP="00FB6898">
      <w:pPr>
        <w:numPr>
          <w:ilvl w:val="0"/>
          <w:numId w:val="10"/>
        </w:numPr>
      </w:pPr>
      <w:r>
        <w:t>Hỗ trợ phát triển ứng dụng doanh nghiệp: C# và .NET rất phổ biến trong các tổ chức lớn nhờ tính bảo mật và tính ổn định cao, cùng với sự hỗ trợ lâu dài từ Microsoft. Các ứng dụng như quản lý quan hệ khách hàng (CRM), quản lý nguồn nhân lực (HRM), và hệ thống tài chính thường được phát triển bằng C# và .NET.</w:t>
      </w:r>
    </w:p>
    <w:p w14:paraId="6875544B" w14:textId="77777777" w:rsidR="00FB6898" w:rsidRDefault="00FB6898" w:rsidP="00FB6898">
      <w:pPr>
        <w:numPr>
          <w:ilvl w:val="0"/>
          <w:numId w:val="10"/>
        </w:numPr>
      </w:pPr>
      <w:r>
        <w:lastRenderedPageBreak/>
        <w:t>Khả năng mở rộng và bảo trì tốt: C# là ngôn ngữ hướng đối tượng, dễ hiểu, dễ bảo trì và mở rộng. Điều này rất quan trọng cho các dự án doanh nghiệp dài hạn, khi yêu cầu bảo trì và nâng cấp thường xuyên..</w:t>
      </w:r>
    </w:p>
    <w:p w14:paraId="782FAD37" w14:textId="77777777" w:rsidR="00FB6898" w:rsidRDefault="00FB6898" w:rsidP="00FB6898">
      <w:pPr>
        <w:rPr>
          <w:b/>
        </w:rPr>
      </w:pPr>
      <w:r>
        <w:rPr>
          <w:b/>
        </w:rPr>
        <w:t xml:space="preserve">Nhược điểm </w:t>
      </w:r>
      <w:r w:rsidRPr="009F1DD2">
        <w:rPr>
          <w:b/>
        </w:rPr>
        <w:t>của C# và .NET</w:t>
      </w:r>
    </w:p>
    <w:p w14:paraId="58150D5E" w14:textId="77777777" w:rsidR="00FB6898" w:rsidRDefault="00FB6898" w:rsidP="00FB6898">
      <w:pPr>
        <w:numPr>
          <w:ilvl w:val="0"/>
          <w:numId w:val="7"/>
        </w:numPr>
      </w:pPr>
      <w:r>
        <w:t>Phụ thuộc vào Microsoft: Dù .NET Core đã trở thành mã nguồn mở, nhưng hệ sinh thái .NET vẫn phụ thuộc khá lớn vào Microsoft, đặc biệt khi có các thay đổi về chiến lược và công nghệ mới.</w:t>
      </w:r>
    </w:p>
    <w:p w14:paraId="3AAEA8B0" w14:textId="77777777" w:rsidR="00FB6898" w:rsidRDefault="00FB6898" w:rsidP="00FB6898">
      <w:pPr>
        <w:numPr>
          <w:ilvl w:val="0"/>
          <w:numId w:val="7"/>
        </w:numPr>
      </w:pPr>
      <w:r>
        <w:t>Kích thước runtime lớn: Đối với các ứng dụng nhỏ, runtime của .NET có thể tạo ra các ứng dụng có kích thước lớn hơn so với các ngôn ngữ khác, làm cho việc triển khai có thể trở nên phức tạp và tốn kém tài nguyên.</w:t>
      </w:r>
    </w:p>
    <w:p w14:paraId="598A4419" w14:textId="77777777" w:rsidR="00FB6898" w:rsidRDefault="00FB6898" w:rsidP="00FB6898">
      <w:pPr>
        <w:numPr>
          <w:ilvl w:val="0"/>
          <w:numId w:val="7"/>
        </w:numPr>
      </w:pPr>
      <w:r>
        <w:t>Độ phức tạp cao đối với người mới: .NET có rất nhiều công nghệ và thư viện đi kèm, như ASP.NET, WPF, WinForms, và các công cụ quản lý như Entity Framework. Đối với người mới, việc làm quen với hệ sinh thái lớn và phức tạp này có thể mất nhiều thời gian.</w:t>
      </w:r>
    </w:p>
    <w:p w14:paraId="28635CF5" w14:textId="77777777" w:rsidR="00FB6898" w:rsidRDefault="00FB6898" w:rsidP="00FB6898">
      <w:pPr>
        <w:numPr>
          <w:ilvl w:val="0"/>
          <w:numId w:val="7"/>
        </w:numPr>
      </w:pPr>
      <w:r>
        <w:t>Chi phí cao cho các công cụ phát triển: Dù .NET Core và các công cụ phát triển liên quan đã được cung cấp miễn phí, nhưng việc sử dụng Visual Studio (phiên bản đầy đủ) thường yêu cầu chi phí giấy phép khá cao trong môi trường doanh nghiệp..</w:t>
      </w:r>
    </w:p>
    <w:p w14:paraId="06F1EFBC" w14:textId="77777777" w:rsidR="00FB6898" w:rsidRDefault="00FB6898" w:rsidP="00FB6898">
      <w:pPr>
        <w:ind w:left="720" w:firstLine="0"/>
      </w:pPr>
    </w:p>
    <w:p w14:paraId="0A86B2C7" w14:textId="77777777" w:rsidR="00FB6898" w:rsidRPr="00967139" w:rsidRDefault="00FB6898" w:rsidP="00FB6898">
      <w:pPr>
        <w:pStyle w:val="Heading3"/>
        <w:rPr>
          <w:lang w:val="vi"/>
        </w:rPr>
      </w:pPr>
      <w:bookmarkStart w:id="39" w:name="_Toc185540410"/>
      <w:bookmarkStart w:id="40" w:name="_Toc185541920"/>
      <w:bookmarkStart w:id="41" w:name="_Toc185542039"/>
      <w:bookmarkStart w:id="42" w:name="_Toc185550467"/>
      <w:r w:rsidRPr="008B135A">
        <w:rPr>
          <w:bCs/>
          <w:lang w:val="vi"/>
        </w:rPr>
        <w:t>MongoDB</w:t>
      </w:r>
      <w:bookmarkEnd w:id="39"/>
      <w:bookmarkEnd w:id="40"/>
      <w:bookmarkEnd w:id="41"/>
      <w:bookmarkEnd w:id="42"/>
    </w:p>
    <w:p w14:paraId="6C852799" w14:textId="77777777" w:rsidR="00FB6898" w:rsidRDefault="00FB6898" w:rsidP="00FB6898">
      <w:r w:rsidRPr="009F1DD2">
        <w:rPr>
          <w:b/>
          <w:bCs/>
        </w:rPr>
        <w:t>MongoDB</w:t>
      </w:r>
      <w:r w:rsidRPr="009F1DD2">
        <w:t xml:space="preserve"> là một hệ quản trị cơ sở dữ liệu NoSQL, mã nguồn mở, được thiết kế để lưu trữ dữ liệu theo mô hình tài liệu (document-oriented) và tối ưu cho các ứng dụng đòi hỏi khả năng mở rộng cao, dữ liệu phong phú và đa dạng. MongoDB lưu trữ dữ liệu dưới dạng các tài liệu JSON có cấu trúc linh hoạt, điều này giúp việc thao tác và xử lý dữ liệu linh hoạt hơn so với các cơ sở dữ liệu quan hệ truyền thống</w:t>
      </w:r>
      <w:r>
        <w:t>.</w:t>
      </w:r>
    </w:p>
    <w:p w14:paraId="4B4D1856" w14:textId="77777777" w:rsidR="00FB6898" w:rsidRDefault="00FB6898" w:rsidP="00FB6898">
      <w:pPr>
        <w:rPr>
          <w:b/>
        </w:rPr>
      </w:pPr>
      <w:r>
        <w:rPr>
          <w:b/>
        </w:rPr>
        <w:t xml:space="preserve">Ưu điểm của </w:t>
      </w:r>
      <w:r w:rsidRPr="009F1DD2">
        <w:rPr>
          <w:b/>
        </w:rPr>
        <w:t>MongoDB</w:t>
      </w:r>
    </w:p>
    <w:p w14:paraId="67AB698A" w14:textId="77777777" w:rsidR="00FB6898" w:rsidRDefault="00FB6898" w:rsidP="00FB6898">
      <w:pPr>
        <w:numPr>
          <w:ilvl w:val="0"/>
          <w:numId w:val="8"/>
        </w:numPr>
      </w:pPr>
      <w:r>
        <w:t>Linh hoạt về cấu trúc dữ liệu: MongoDB không đòi hỏi một schema cố định như các cơ sở dữ liệu SQL. Điều này giúp dễ dàng thay đổi cấu trúc của tài liệu khi cần, và phù hợp với dữ liệu không có cấu trúc hoặc có cấu trúc phức tạp, cho phép lưu trữ các đối tượng và mảng lồng nhau.</w:t>
      </w:r>
    </w:p>
    <w:p w14:paraId="35FCCC38" w14:textId="77777777" w:rsidR="00FB6898" w:rsidRDefault="00FB6898" w:rsidP="00FB6898">
      <w:pPr>
        <w:numPr>
          <w:ilvl w:val="0"/>
          <w:numId w:val="8"/>
        </w:numPr>
      </w:pPr>
      <w:r>
        <w:t>Hiệu năng cao và mở rộng theo chiều ngang (horizontal scaling): MongoDB hỗ trợ sharding – kỹ thuật chia nhỏ dữ liệu ra nhiều máy chủ để xử lý song song, giúp tăng khả năng xử lý và lưu trữ dữ liệu lớn mà không ảnh hưởng đến hiệu năng.</w:t>
      </w:r>
    </w:p>
    <w:p w14:paraId="3E334833" w14:textId="77777777" w:rsidR="00FB6898" w:rsidRDefault="00FB6898" w:rsidP="00FB6898">
      <w:pPr>
        <w:numPr>
          <w:ilvl w:val="0"/>
          <w:numId w:val="8"/>
        </w:numPr>
      </w:pPr>
      <w:r>
        <w:t xml:space="preserve">Truy vấn và thao tác nhanh: MongoDB cung cấp các phương thức truy vấn đa dạng và hỗ trợ các chỉ mục (indexing) mạnh mẽ, giúp thực hiện các thao </w:t>
      </w:r>
      <w:r>
        <w:lastRenderedPageBreak/>
        <w:t>tác đọc/ghi nhanh chóng, ngay cả đối với lượng dữ liệu lớn.</w:t>
      </w:r>
    </w:p>
    <w:p w14:paraId="5065ADC9" w14:textId="77777777" w:rsidR="00FB6898" w:rsidRDefault="00FB6898" w:rsidP="00FB6898">
      <w:pPr>
        <w:numPr>
          <w:ilvl w:val="0"/>
          <w:numId w:val="8"/>
        </w:numPr>
      </w:pPr>
      <w:r>
        <w:t>Phù hợp với dữ liệu lớn và phân tán: MongoDB rất thích hợp cho các hệ thống có dữ liệu lớn và yêu cầu khả năng phân phối dữ liệu trên nhiều máy chủ, như các ứng dụng phân tích dữ liệu, ứng dụng thời gian thực hoặc các ứng dụng phân tán đa vùng.</w:t>
      </w:r>
    </w:p>
    <w:p w14:paraId="67C8C904" w14:textId="77777777" w:rsidR="00FB6898" w:rsidRDefault="00FB6898" w:rsidP="00FB6898">
      <w:pPr>
        <w:numPr>
          <w:ilvl w:val="0"/>
          <w:numId w:val="8"/>
        </w:numPr>
      </w:pPr>
      <w:r>
        <w:t>Khả năng tích hợp linh hoạt: MongoDB có thể tích hợp với nhiều ngôn ngữ lập trình như Node.js, Python, Java, C#... nhờ có các thư viện và API hỗ trợ đa dạng. Điều này làm cho MongoDB trở thành lựa chọn phổ biến cho các dự án với yêu cầu kết hợp nhiều công nghệ.</w:t>
      </w:r>
    </w:p>
    <w:p w14:paraId="1CD485DB" w14:textId="77777777" w:rsidR="00FB6898" w:rsidRDefault="00FB6898" w:rsidP="00FB6898">
      <w:pPr>
        <w:numPr>
          <w:ilvl w:val="0"/>
          <w:numId w:val="8"/>
        </w:numPr>
      </w:pPr>
      <w:r>
        <w:t>Hỗ trợ tốt cho các loại dữ liệu phi cấu trúc: Do MongoDB lưu trữ dữ liệu dưới dạng JSON hoặc BSON, nó rất phù hợp để lưu các loại dữ liệu phi cấu trúc hoặc bán cấu trúc như thông tin người dùng, nội dung tin nhắn, hoặc dữ liệu từ các thiết bị IoT.</w:t>
      </w:r>
    </w:p>
    <w:p w14:paraId="201FEF83" w14:textId="77777777" w:rsidR="00FB6898" w:rsidRDefault="00FB6898" w:rsidP="00FB6898">
      <w:pPr>
        <w:rPr>
          <w:b/>
        </w:rPr>
      </w:pPr>
      <w:r>
        <w:rPr>
          <w:b/>
        </w:rPr>
        <w:t xml:space="preserve">Nhược điểm của </w:t>
      </w:r>
      <w:r w:rsidRPr="009F1DD2">
        <w:rPr>
          <w:b/>
        </w:rPr>
        <w:t>MongoDB</w:t>
      </w:r>
    </w:p>
    <w:p w14:paraId="04343CF9" w14:textId="77777777" w:rsidR="00FB6898" w:rsidRDefault="00FB6898" w:rsidP="00FB6898">
      <w:pPr>
        <w:numPr>
          <w:ilvl w:val="0"/>
          <w:numId w:val="6"/>
        </w:numPr>
      </w:pPr>
      <w:r>
        <w:t>Thiếu các tính năng ACID cho giao dịch phức tạp: Dù đã hỗ trợ giao dịch đa tài liệu từ MongoDB 4.0 trở đi, MongoDB vẫn chưa cung cấp khả năng đảm bảo các thuộc tính ACID một cách mạnh mẽ như các cơ sở dữ liệu quan hệ. Điều này có thể gây khó khăn cho các ứng dụng cần xử lý các giao dịch tài chính hoặc dữ liệu nghiêm ngặt về tính nhất quán.</w:t>
      </w:r>
    </w:p>
    <w:p w14:paraId="6313E1C4" w14:textId="77777777" w:rsidR="00FB6898" w:rsidRDefault="00FB6898" w:rsidP="00FB6898">
      <w:pPr>
        <w:numPr>
          <w:ilvl w:val="0"/>
          <w:numId w:val="6"/>
        </w:numPr>
      </w:pPr>
      <w:r>
        <w:t>Không phù hợp cho các ứng dụng có yêu cầu phức tạp về quan hệ: MongoDB lưu trữ dữ liệu dưới dạng tài liệu độc lập, vì vậy các mối quan hệ phức tạp giữa các bảng như trong SQL có thể khó quản lý và tối ưu trong MongoDB. Thông thường, các ứng dụng quan hệ phức tạp sẽ yêu cầu cơ sở dữ liệu quan hệ truyền thống hơn.</w:t>
      </w:r>
    </w:p>
    <w:p w14:paraId="0CC8F6B8" w14:textId="77777777" w:rsidR="00FB6898" w:rsidRDefault="00FB6898" w:rsidP="00FB6898">
      <w:pPr>
        <w:numPr>
          <w:ilvl w:val="0"/>
          <w:numId w:val="6"/>
        </w:numPr>
      </w:pPr>
      <w:r>
        <w:t>Dung lượng bộ nhớ cao hơn: MongoDB lưu trữ dữ liệu dưới dạng BSON (Binary JSON) và lưu thêm các metadata cho mỗi tài liệu, nên sẽ chiếm dung lượng lưu trữ lớn hơn so với các cơ sở dữ liệu quan hệ truyền thống.</w:t>
      </w:r>
    </w:p>
    <w:p w14:paraId="14ADB482" w14:textId="77777777" w:rsidR="00FB6898" w:rsidRDefault="00FB6898" w:rsidP="00FB6898">
      <w:pPr>
        <w:numPr>
          <w:ilvl w:val="0"/>
          <w:numId w:val="6"/>
        </w:numPr>
      </w:pPr>
      <w:r>
        <w:t>Đòi hỏi quản lý sharding phức tạp: Đối với các hệ thống lớn, khi sử dụng sharding, việc cấu hình và bảo trì hệ thống có thể trở nên phức tạp, đòi hỏi sự quản lý chi tiết và kinh nghiệm từ người vận hành..</w:t>
      </w:r>
    </w:p>
    <w:p w14:paraId="66F29386" w14:textId="77777777" w:rsidR="00FB6898" w:rsidRDefault="00FB6898" w:rsidP="00FB6898">
      <w:pPr>
        <w:ind w:left="0" w:firstLine="0"/>
      </w:pPr>
    </w:p>
    <w:p w14:paraId="031273A5" w14:textId="77777777" w:rsidR="00FB6898" w:rsidRPr="00FB6898" w:rsidRDefault="00FB6898" w:rsidP="00FB6898"/>
    <w:p w14:paraId="75EB2CFF" w14:textId="77777777" w:rsidR="00607A95" w:rsidRDefault="00000000" w:rsidP="00CA1132">
      <w:pPr>
        <w:pStyle w:val="Heading2"/>
      </w:pPr>
      <w:bookmarkStart w:id="43" w:name="_heading=h.j03k6av4z978" w:colFirst="0" w:colLast="0"/>
      <w:bookmarkStart w:id="44" w:name="_Toc185540411"/>
      <w:bookmarkStart w:id="45" w:name="_Toc185541921"/>
      <w:bookmarkStart w:id="46" w:name="_Toc185542040"/>
      <w:bookmarkStart w:id="47" w:name="_Toc185550468"/>
      <w:bookmarkEnd w:id="43"/>
      <w:r>
        <w:t>Kết quả dự kiến</w:t>
      </w:r>
      <w:bookmarkEnd w:id="44"/>
      <w:bookmarkEnd w:id="45"/>
      <w:bookmarkEnd w:id="46"/>
      <w:bookmarkEnd w:id="47"/>
    </w:p>
    <w:p w14:paraId="5A2A2B59" w14:textId="77777777" w:rsidR="00607A95" w:rsidRPr="005D608C" w:rsidRDefault="00C62DAC">
      <w:pPr>
        <w:tabs>
          <w:tab w:val="left" w:pos="2491"/>
        </w:tabs>
      </w:pPr>
      <w:r w:rsidRPr="00C62DAC">
        <w:t xml:space="preserve">Website gia phả hoạt động ổn định và thân thiện với người dùng: Hoàn thành một website với giao diện trực quan, thân thiện, dễ dàng sử dụng cho mọi đối tượng, bao gồm cả những người không quen thuộc với công nghệ. Website có cấu trúc rõ ràng, giúp người dùng dễ dàng truy cập, tìm kiếm và thao tác với </w:t>
      </w:r>
      <w:r w:rsidRPr="00C62DAC">
        <w:lastRenderedPageBreak/>
        <w:t>thông tin gia phả.</w:t>
      </w:r>
    </w:p>
    <w:p w14:paraId="1ECDD7B7" w14:textId="77777777" w:rsidR="00C62DAC" w:rsidRPr="005D608C" w:rsidRDefault="00C62DAC">
      <w:pPr>
        <w:tabs>
          <w:tab w:val="left" w:pos="2491"/>
        </w:tabs>
      </w:pPr>
      <w:r w:rsidRPr="00C62DAC">
        <w:t xml:space="preserve">Hệ thống lưu trữ và quản lý thông tin gia phả đầy đủ và chi tiết: Đảm bảo website lưu trữ toàn bộ thông tin chi tiết về từng thành viên trong dòng họ như tên, năm sinh, mối quan hệ gia đình, hình ảnh và các sự kiện quan trọng. Thông tin được tổ chức theo cây phả hệ, hiển thị rõ ràng các mối quan hệ giữa các thế hệ. </w:t>
      </w:r>
    </w:p>
    <w:p w14:paraId="59D94DE9" w14:textId="77777777" w:rsidR="00607A95" w:rsidRDefault="00C62DAC">
      <w:pPr>
        <w:tabs>
          <w:tab w:val="left" w:pos="2491"/>
        </w:tabs>
      </w:pPr>
      <w:r w:rsidRPr="00C62DAC">
        <w:t>Chức năng cập nhật và chỉnh sửa thông tin dễ dàng: Website cung cấp chức năng cho phép người quản trị dễ dàng cập nhật thông tin, thêm mới hoặc chỉnh sửa thông tin của từng thành viên. Điều này giúp đảm bảo gia phả luôn được cập nhật, phù hợp với những thay đổi trong dòng họ</w:t>
      </w:r>
      <w:r>
        <w:t>.</w:t>
      </w:r>
    </w:p>
    <w:p w14:paraId="008ED9F6" w14:textId="77777777" w:rsidR="00607A95" w:rsidRDefault="00C62DAC">
      <w:pPr>
        <w:tabs>
          <w:tab w:val="left" w:pos="2491"/>
        </w:tabs>
      </w:pPr>
      <w:r w:rsidRPr="00C62DAC">
        <w:t>Hỗ trợ quản lý và thông báo sự kiện dòng họ: Website bao gồm tính năng thông báo và lên lịch cho các sự kiện chung của gia đình như họp mặt, giỗ tổ, lễ kỷ niệm. Chức năng này giúp các thành viên dễ dàng theo dõi và tham gia các sự kiện, từ đó tăng cường sự gắn kết trong gia đình</w:t>
      </w:r>
      <w:r>
        <w:t>.</w:t>
      </w:r>
    </w:p>
    <w:p w14:paraId="034C5E94" w14:textId="77777777" w:rsidR="00607A95" w:rsidRPr="005D608C" w:rsidRDefault="00C62DAC" w:rsidP="00C62DAC">
      <w:pPr>
        <w:tabs>
          <w:tab w:val="left" w:pos="2491"/>
        </w:tabs>
      </w:pPr>
      <w:r w:rsidRPr="00C62DAC">
        <w:t>Nâng cao hiểu biết và gắn kết trong dòng họ: Qua website, các thành viên có thể tìm hiểu sâu sắc hơn về cội nguồn và các giá trị văn hóa, lịch sử của dòng họ. Đây là một kết quả quan trọng, góp phần xây dựng niềm tự hào và tăng cường sự đoàn kết giữa các thế hệ</w:t>
      </w:r>
      <w:r>
        <w:t>.</w:t>
      </w:r>
    </w:p>
    <w:p w14:paraId="23D50DB0" w14:textId="77777777" w:rsidR="00607A95" w:rsidRDefault="00000000" w:rsidP="00CA1132">
      <w:pPr>
        <w:pStyle w:val="Heading2"/>
      </w:pPr>
      <w:bookmarkStart w:id="48" w:name="_heading=h.s2u0hc66woeh" w:colFirst="0" w:colLast="0"/>
      <w:bookmarkStart w:id="49" w:name="_Toc185540412"/>
      <w:bookmarkStart w:id="50" w:name="_Toc185541922"/>
      <w:bookmarkStart w:id="51" w:name="_Toc185542041"/>
      <w:bookmarkStart w:id="52" w:name="_Toc185550469"/>
      <w:bookmarkEnd w:id="48"/>
      <w:r>
        <w:t>Kết luận</w:t>
      </w:r>
      <w:bookmarkEnd w:id="49"/>
      <w:bookmarkEnd w:id="50"/>
      <w:bookmarkEnd w:id="51"/>
      <w:bookmarkEnd w:id="52"/>
    </w:p>
    <w:p w14:paraId="3F7AE793" w14:textId="77777777" w:rsidR="00607A95" w:rsidRDefault="00000000">
      <w:pPr>
        <w:tabs>
          <w:tab w:val="left" w:pos="2491"/>
        </w:tabs>
      </w:pPr>
      <w:r>
        <w:t xml:space="preserve">Trong chương I, dự án đã trình bày tổng quan về ý tưởng xây dựng website </w:t>
      </w:r>
      <w:r w:rsidR="00C62DAC" w:rsidRPr="00C62DAC">
        <w:t>quản lý gia phả họ Ngô</w:t>
      </w:r>
      <w:r>
        <w:t xml:space="preserve">, với mục tiêu hỗ trợ người dùng </w:t>
      </w:r>
      <w:r w:rsidR="00C62DAC" w:rsidRPr="00C62DAC">
        <w:t>nắm được thông tin dòng họ một cách trực quan</w:t>
      </w:r>
      <w:r>
        <w:t xml:space="preserve">. Lý do lựa chọn đề tài xuất phát từ nhu cầu </w:t>
      </w:r>
      <w:r w:rsidR="00C62DAC" w:rsidRPr="00C62DAC">
        <w:t>muốn tìm hiểu nguồn gốc của gia đình</w:t>
      </w:r>
      <w:r>
        <w:t>. Dự án cũng đã nêu rõ các mục tiêu nghiên cứu, nhằm đáp ứng yêu cầu của cả người dùng và quản trị viên, đồng thời giới hạn phạm vi trong các tính năng và kỹ thuật cốt lõi để đảm bảo tính khả thi.</w:t>
      </w:r>
    </w:p>
    <w:p w14:paraId="6912BA4B" w14:textId="77777777" w:rsidR="005D608C" w:rsidRPr="005D608C" w:rsidRDefault="00000000" w:rsidP="00C62DAC">
      <w:pPr>
        <w:tabs>
          <w:tab w:val="left" w:pos="2491"/>
        </w:tabs>
      </w:pPr>
      <w:r>
        <w:t>Với những kết quả dự kiến đạt được, dự án hướng tới việc cung cấp một hệ thống hoàn thiện, hiện đại và dễ sử dụng. Chương I đã đặt nền tảng cơ bản, làm tiền đề cho các nội dung chi tiết trong các chương tiếp theo.</w:t>
      </w:r>
    </w:p>
    <w:p w14:paraId="0E81C722" w14:textId="77777777" w:rsidR="005D608C" w:rsidRPr="00967139" w:rsidRDefault="005D608C" w:rsidP="00C62DAC">
      <w:pPr>
        <w:tabs>
          <w:tab w:val="left" w:pos="2491"/>
        </w:tabs>
      </w:pPr>
    </w:p>
    <w:p w14:paraId="23C12ECE" w14:textId="77777777" w:rsidR="00147458" w:rsidRPr="00FB6898" w:rsidRDefault="008C7AD2" w:rsidP="009C7D6C">
      <w:pPr>
        <w:pStyle w:val="Heading1"/>
      </w:pPr>
      <w:bookmarkStart w:id="53" w:name="_Toc185540413"/>
      <w:bookmarkStart w:id="54" w:name="_Toc185541923"/>
      <w:bookmarkStart w:id="55" w:name="_Toc185542042"/>
      <w:bookmarkStart w:id="56" w:name="_Toc185550470"/>
      <w:r w:rsidRPr="00CA1132">
        <w:t>KHẢO</w:t>
      </w:r>
      <w:r w:rsidRPr="00DF3A24">
        <w:t xml:space="preserve"> SÁT, P</w:t>
      </w:r>
      <w:r w:rsidRPr="00967139">
        <w:t>HÂN TÍCH</w:t>
      </w:r>
      <w:r w:rsidRPr="00DF3A24">
        <w:t xml:space="preserve"> HỆ TH</w:t>
      </w:r>
      <w:r w:rsidRPr="00FB6898">
        <w:t>ỐNG</w:t>
      </w:r>
      <w:bookmarkEnd w:id="53"/>
      <w:bookmarkEnd w:id="54"/>
      <w:bookmarkEnd w:id="55"/>
      <w:bookmarkEnd w:id="56"/>
    </w:p>
    <w:p w14:paraId="452D6B4E" w14:textId="77777777" w:rsidR="00254313" w:rsidRPr="00A31012" w:rsidRDefault="00DA5EB9" w:rsidP="009C7D6C">
      <w:pPr>
        <w:pStyle w:val="Heading2"/>
      </w:pPr>
      <w:bookmarkStart w:id="57" w:name="_Toc185540414"/>
      <w:bookmarkStart w:id="58" w:name="_Toc185541924"/>
      <w:bookmarkStart w:id="59" w:name="_Toc185542043"/>
      <w:bookmarkStart w:id="60" w:name="_Toc185550471"/>
      <w:r w:rsidRPr="00DA5EB9">
        <w:t xml:space="preserve">Khảo </w:t>
      </w:r>
      <w:r w:rsidRPr="00CA1132">
        <w:t>sát</w:t>
      </w:r>
      <w:r w:rsidRPr="00F3703F">
        <w:t xml:space="preserve"> hệ thống</w:t>
      </w:r>
      <w:bookmarkEnd w:id="57"/>
      <w:bookmarkEnd w:id="58"/>
      <w:bookmarkEnd w:id="59"/>
      <w:bookmarkEnd w:id="60"/>
    </w:p>
    <w:p w14:paraId="7A7A5A56" w14:textId="757D01FA" w:rsidR="00DD17E0" w:rsidRPr="001E2608" w:rsidRDefault="00DD17E0" w:rsidP="00DD17E0">
      <w:r w:rsidRPr="00A31012">
        <w:t xml:space="preserve">Để truy cập và sử dụng các chức năng hệ thống, người dùng cần phải đăng nhập khi có tài khoản (tài khoản được cấp do admin khi đã có thông tin trong gia phả). Để tránh dữ liệu bị thay đổi mất kiểm soát, tài khoản được cấp chỉ có thể xem chi tiết mối quan hệ, chứ không được có hành động như thêm, sửa, </w:t>
      </w:r>
      <w:r w:rsidRPr="00A31012">
        <w:lastRenderedPageBreak/>
        <w:t xml:space="preserve">xóa, những hành động này do tài khoản admin thực hiện. </w:t>
      </w:r>
      <w:r w:rsidR="00E35BA5" w:rsidRPr="00A31012">
        <w:t>Trong năm,dòng họ có thể tổ chức sự kiện nào đó. Ngoài ra, cần có mục góp ý để các thành viên trong họ có thể đóng góp trực tiếp cho người phát tri</w:t>
      </w:r>
      <w:r w:rsidR="001E2608" w:rsidRPr="001E2608">
        <w:t>ể</w:t>
      </w:r>
      <w:r w:rsidR="00E35BA5" w:rsidRPr="00A31012">
        <w:t>n</w:t>
      </w:r>
      <w:r w:rsidR="001E2608" w:rsidRPr="001E2608">
        <w:t>.</w:t>
      </w:r>
    </w:p>
    <w:p w14:paraId="42E88EA0" w14:textId="77777777" w:rsidR="00DA5EB9" w:rsidRPr="00F3703F" w:rsidRDefault="00DA5EB9" w:rsidP="009C7D6C">
      <w:pPr>
        <w:pStyle w:val="Heading2"/>
      </w:pPr>
      <w:bookmarkStart w:id="61" w:name="_Toc185540415"/>
      <w:bookmarkStart w:id="62" w:name="_Toc185541925"/>
      <w:bookmarkStart w:id="63" w:name="_Toc185542044"/>
      <w:bookmarkStart w:id="64" w:name="_Toc185550472"/>
      <w:r w:rsidRPr="00DA5EB9">
        <w:t>Yêu cầu chức năng</w:t>
      </w:r>
      <w:bookmarkEnd w:id="61"/>
      <w:bookmarkEnd w:id="62"/>
      <w:bookmarkEnd w:id="63"/>
      <w:bookmarkEnd w:id="64"/>
    </w:p>
    <w:p w14:paraId="6EB473DA" w14:textId="77777777" w:rsidR="007A46C6" w:rsidRPr="00F3703F" w:rsidRDefault="007A46C6" w:rsidP="007A46C6">
      <w:r w:rsidRPr="00F3703F">
        <w:t>Từ</w:t>
      </w:r>
      <w:r w:rsidR="00E35BA5" w:rsidRPr="00E35BA5">
        <w:t xml:space="preserve"> đoạn</w:t>
      </w:r>
      <w:r w:rsidRPr="00F3703F">
        <w:t xml:space="preserve"> mô tả về hệ thống, ta có những chức này như sau:</w:t>
      </w:r>
    </w:p>
    <w:p w14:paraId="1BCD6955" w14:textId="77777777" w:rsidR="007A46C6" w:rsidRPr="007A46C6" w:rsidRDefault="007A46C6">
      <w:pPr>
        <w:pStyle w:val="ListParagraph"/>
        <w:numPr>
          <w:ilvl w:val="0"/>
          <w:numId w:val="23"/>
        </w:numPr>
        <w:spacing w:before="0"/>
        <w:ind w:left="714" w:hanging="357"/>
        <w:rPr>
          <w:lang w:val="en-US"/>
        </w:rPr>
      </w:pPr>
      <w:proofErr w:type="spellStart"/>
      <w:r w:rsidRPr="007A46C6">
        <w:rPr>
          <w:lang w:val="en-US"/>
        </w:rPr>
        <w:t>Đăng</w:t>
      </w:r>
      <w:proofErr w:type="spellEnd"/>
      <w:r w:rsidRPr="007A46C6">
        <w:rPr>
          <w:lang w:val="en-US"/>
        </w:rPr>
        <w:t xml:space="preserve"> </w:t>
      </w:r>
      <w:proofErr w:type="spellStart"/>
      <w:r w:rsidRPr="007A46C6">
        <w:rPr>
          <w:lang w:val="en-US"/>
        </w:rPr>
        <w:t>nhập</w:t>
      </w:r>
      <w:proofErr w:type="spellEnd"/>
    </w:p>
    <w:p w14:paraId="324EB487" w14:textId="77777777" w:rsidR="001A1D65" w:rsidRDefault="007A46C6">
      <w:pPr>
        <w:pStyle w:val="ListParagraph"/>
        <w:numPr>
          <w:ilvl w:val="0"/>
          <w:numId w:val="23"/>
        </w:numPr>
        <w:spacing w:before="0"/>
        <w:ind w:left="714" w:hanging="357"/>
        <w:rPr>
          <w:lang w:val="en-US"/>
        </w:rPr>
      </w:pPr>
      <w:r w:rsidRPr="007A46C6">
        <w:rPr>
          <w:lang w:val="vi-VN"/>
        </w:rPr>
        <w:t>Góp ý</w:t>
      </w:r>
    </w:p>
    <w:p w14:paraId="10705FEF" w14:textId="77777777" w:rsidR="007A46C6" w:rsidRPr="007A46C6" w:rsidRDefault="007A46C6">
      <w:pPr>
        <w:pStyle w:val="ListParagraph"/>
        <w:numPr>
          <w:ilvl w:val="0"/>
          <w:numId w:val="23"/>
        </w:numPr>
        <w:spacing w:before="0"/>
        <w:ind w:left="714" w:hanging="357"/>
        <w:rPr>
          <w:lang w:val="en-US"/>
        </w:rPr>
      </w:pPr>
      <w:r w:rsidRPr="007A46C6">
        <w:rPr>
          <w:lang w:val="en-US"/>
        </w:rPr>
        <w:t xml:space="preserve">Xem </w:t>
      </w:r>
      <w:r w:rsidRPr="007A46C6">
        <w:rPr>
          <w:lang w:val="vi-VN"/>
        </w:rPr>
        <w:t>chi tiết mối quan hệ</w:t>
      </w:r>
    </w:p>
    <w:p w14:paraId="421D12D7" w14:textId="77777777" w:rsidR="007A46C6" w:rsidRPr="007A46C6" w:rsidRDefault="007A46C6">
      <w:pPr>
        <w:pStyle w:val="ListParagraph"/>
        <w:numPr>
          <w:ilvl w:val="0"/>
          <w:numId w:val="23"/>
        </w:numPr>
        <w:spacing w:before="0"/>
        <w:ind w:left="714" w:hanging="357"/>
        <w:rPr>
          <w:lang w:val="en-US"/>
        </w:rPr>
      </w:pPr>
      <w:r w:rsidRPr="007A46C6">
        <w:rPr>
          <w:lang w:val="vi-VN"/>
        </w:rPr>
        <w:t>Tìm kiếm người trong gia phả</w:t>
      </w:r>
    </w:p>
    <w:p w14:paraId="706892BA" w14:textId="77777777" w:rsidR="007A46C6" w:rsidRDefault="007A46C6">
      <w:pPr>
        <w:pStyle w:val="ListParagraph"/>
        <w:numPr>
          <w:ilvl w:val="0"/>
          <w:numId w:val="23"/>
        </w:numPr>
        <w:spacing w:before="0"/>
        <w:ind w:left="714" w:hanging="357"/>
        <w:rPr>
          <w:lang w:val="en-US"/>
        </w:rPr>
      </w:pPr>
      <w:r w:rsidRPr="007A46C6">
        <w:rPr>
          <w:lang w:val="vi-VN"/>
        </w:rPr>
        <w:t>Thêm tiểu sử</w:t>
      </w:r>
    </w:p>
    <w:p w14:paraId="76D1D47D" w14:textId="77777777" w:rsidR="007A46C6" w:rsidRPr="007A46C6" w:rsidRDefault="007A46C6">
      <w:pPr>
        <w:pStyle w:val="ListParagraph"/>
        <w:numPr>
          <w:ilvl w:val="0"/>
          <w:numId w:val="23"/>
        </w:numPr>
        <w:spacing w:before="0"/>
        <w:ind w:left="714" w:hanging="357"/>
        <w:rPr>
          <w:lang w:val="vi-VN"/>
        </w:rPr>
      </w:pPr>
      <w:r w:rsidRPr="007A46C6">
        <w:rPr>
          <w:lang w:val="vi-VN"/>
        </w:rPr>
        <w:t>Quản lý mối quan hệ</w:t>
      </w:r>
    </w:p>
    <w:p w14:paraId="6AD1C767" w14:textId="77777777" w:rsidR="007A46C6" w:rsidRPr="007A46C6" w:rsidRDefault="007A46C6">
      <w:pPr>
        <w:pStyle w:val="ListParagraph"/>
        <w:numPr>
          <w:ilvl w:val="0"/>
          <w:numId w:val="23"/>
        </w:numPr>
        <w:spacing w:before="0"/>
        <w:ind w:left="714" w:hanging="357"/>
        <w:rPr>
          <w:lang w:val="vi-VN"/>
        </w:rPr>
      </w:pPr>
      <w:r w:rsidRPr="007A46C6">
        <w:rPr>
          <w:lang w:val="vi-VN"/>
        </w:rPr>
        <w:t>Cấp tài khoản</w:t>
      </w:r>
    </w:p>
    <w:p w14:paraId="0CDBAE56" w14:textId="77777777" w:rsidR="007A46C6" w:rsidRPr="007A46C6" w:rsidRDefault="007A46C6">
      <w:pPr>
        <w:pStyle w:val="ListParagraph"/>
        <w:numPr>
          <w:ilvl w:val="0"/>
          <w:numId w:val="23"/>
        </w:numPr>
        <w:spacing w:before="0"/>
        <w:ind w:left="714" w:hanging="357"/>
        <w:rPr>
          <w:lang w:val="vi-VN"/>
        </w:rPr>
      </w:pPr>
      <w:r w:rsidRPr="007A46C6">
        <w:rPr>
          <w:lang w:val="vi-VN"/>
        </w:rPr>
        <w:t>Quản lý tài khoản</w:t>
      </w:r>
    </w:p>
    <w:p w14:paraId="62BBCCB7" w14:textId="77777777" w:rsidR="007A46C6" w:rsidRPr="007A46C6" w:rsidRDefault="007A46C6">
      <w:pPr>
        <w:pStyle w:val="ListParagraph"/>
        <w:numPr>
          <w:ilvl w:val="0"/>
          <w:numId w:val="23"/>
        </w:numPr>
        <w:spacing w:before="0"/>
        <w:ind w:left="714" w:hanging="357"/>
        <w:rPr>
          <w:lang w:val="vi-VN"/>
        </w:rPr>
      </w:pPr>
      <w:r w:rsidRPr="007A46C6">
        <w:rPr>
          <w:lang w:val="vi-VN"/>
        </w:rPr>
        <w:t>Quản lý sự kiện</w:t>
      </w:r>
    </w:p>
    <w:p w14:paraId="59A98084" w14:textId="77777777" w:rsidR="007A46C6" w:rsidRPr="007A46C6" w:rsidRDefault="007A46C6">
      <w:pPr>
        <w:pStyle w:val="ListParagraph"/>
        <w:numPr>
          <w:ilvl w:val="0"/>
          <w:numId w:val="23"/>
        </w:numPr>
        <w:spacing w:before="0"/>
        <w:ind w:left="714" w:hanging="357"/>
        <w:rPr>
          <w:lang w:val="en-US"/>
        </w:rPr>
      </w:pPr>
      <w:r w:rsidRPr="007A46C6">
        <w:rPr>
          <w:lang w:val="vi-VN"/>
        </w:rPr>
        <w:t>Quản lý loại tài khoản</w:t>
      </w:r>
    </w:p>
    <w:p w14:paraId="56B42157" w14:textId="77777777" w:rsidR="007A46C6" w:rsidRDefault="00DA5EB9" w:rsidP="009C7D6C">
      <w:pPr>
        <w:pStyle w:val="Heading2"/>
      </w:pPr>
      <w:bookmarkStart w:id="65" w:name="_Toc185540416"/>
      <w:bookmarkStart w:id="66" w:name="_Toc185541926"/>
      <w:bookmarkStart w:id="67" w:name="_Toc185542045"/>
      <w:bookmarkStart w:id="68" w:name="_Toc185550473"/>
      <w:r w:rsidRPr="007A46C6">
        <w:t>Yêu cầu phi chức năng</w:t>
      </w:r>
      <w:bookmarkEnd w:id="65"/>
      <w:bookmarkEnd w:id="66"/>
      <w:bookmarkEnd w:id="67"/>
      <w:bookmarkEnd w:id="68"/>
    </w:p>
    <w:p w14:paraId="576FFB31" w14:textId="77777777" w:rsidR="00D15791" w:rsidRPr="004928C1" w:rsidRDefault="00D15791">
      <w:pPr>
        <w:pStyle w:val="ListParagraph"/>
        <w:numPr>
          <w:ilvl w:val="0"/>
          <w:numId w:val="24"/>
        </w:numPr>
        <w:spacing w:before="0"/>
        <w:ind w:left="714" w:hanging="357"/>
      </w:pPr>
      <w:r w:rsidRPr="00D15791">
        <w:t>Giao diện thân thiện, dễ hiểu, và trực quan với người dùng.</w:t>
      </w:r>
      <w:r w:rsidRPr="004928C1">
        <w:t xml:space="preserve"> </w:t>
      </w:r>
      <w:r w:rsidRPr="00D15791">
        <w:t>Cung cấp hướng dẫn rõ ràng khi xảy ra lỗi hoặc thực hiện các thao tác phức tạp.</w:t>
      </w:r>
    </w:p>
    <w:p w14:paraId="7E0478EA" w14:textId="77777777" w:rsidR="00E35BA5" w:rsidRPr="004928C1" w:rsidRDefault="008C7AD2">
      <w:pPr>
        <w:pStyle w:val="ListParagraph"/>
        <w:numPr>
          <w:ilvl w:val="0"/>
          <w:numId w:val="24"/>
        </w:numPr>
        <w:spacing w:before="0"/>
        <w:ind w:left="714" w:hanging="357"/>
      </w:pPr>
      <w:r w:rsidRPr="008C7AD2">
        <w:t>Mọi thành viên của dòng họ khi được ghi thông tin vào gia phả đều phải có “Họ và tên”, “Ngày tháng năm sinh”, “Năm mất” (ghi theo Âm lịch - nếu đã tạ thế), “Nơi an nghỉ/Nơi an táng”</w:t>
      </w:r>
    </w:p>
    <w:p w14:paraId="0C9F9B5A" w14:textId="77777777" w:rsidR="008C7AD2" w:rsidRPr="008C7AD2" w:rsidRDefault="008C7AD2">
      <w:pPr>
        <w:pStyle w:val="ListParagraph"/>
        <w:numPr>
          <w:ilvl w:val="0"/>
          <w:numId w:val="24"/>
        </w:numPr>
        <w:spacing w:before="0"/>
        <w:ind w:left="714" w:hanging="357"/>
      </w:pPr>
      <w:r w:rsidRPr="008C7AD2">
        <w:t> Nếu con trai đã lấy vợ thì ghi họ tên, ngày tháng năm sinh của vợ, quê quán ở đâu và sinh được mấy người con. Tương tự thế, các con của người đó cũng sẽ cần ghi lại đầy đủ thông tin như bố, mẹ.</w:t>
      </w:r>
    </w:p>
    <w:p w14:paraId="6217865D" w14:textId="77777777" w:rsidR="008C7AD2" w:rsidRPr="008C7AD2" w:rsidRDefault="008C7AD2">
      <w:pPr>
        <w:pStyle w:val="ListParagraph"/>
        <w:numPr>
          <w:ilvl w:val="0"/>
          <w:numId w:val="24"/>
        </w:numPr>
        <w:spacing w:before="0"/>
        <w:ind w:left="714" w:hanging="357"/>
      </w:pPr>
      <w:r w:rsidRPr="008C7AD2">
        <w:t xml:space="preserve"> Nếu là con gái của dòng họ thì cũng ghi họ tên, ngày tháng năm sinh, năm mất (nếu đã tạ thế),</w:t>
      </w:r>
      <w:r w:rsidRPr="008C7AD2">
        <w:rPr>
          <w:color w:val="000000"/>
        </w:rPr>
        <w:t xml:space="preserve"> </w:t>
      </w:r>
      <w:r w:rsidRPr="008C7AD2">
        <w:t>gả đi lấy chồng là ai, quê quán ở đâu, con cái là những ai, tên là gì là đủ, không ghi chú các đời sau đó nữa.</w:t>
      </w:r>
    </w:p>
    <w:p w14:paraId="3B8A803E" w14:textId="77777777" w:rsidR="00FB6898" w:rsidRPr="00FB6898" w:rsidRDefault="00FB6898" w:rsidP="009C7D6C">
      <w:pPr>
        <w:pStyle w:val="Heading2"/>
        <w:rPr>
          <w:lang w:val="en-US"/>
        </w:rPr>
      </w:pPr>
      <w:bookmarkStart w:id="69" w:name="_Toc185540417"/>
      <w:bookmarkStart w:id="70" w:name="_Toc185541927"/>
      <w:bookmarkStart w:id="71" w:name="_Toc185542046"/>
      <w:bookmarkStart w:id="72" w:name="_Toc185550474"/>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bookmarkEnd w:id="69"/>
      <w:bookmarkEnd w:id="70"/>
      <w:bookmarkEnd w:id="71"/>
      <w:bookmarkEnd w:id="72"/>
      <w:proofErr w:type="spellEnd"/>
    </w:p>
    <w:p w14:paraId="4B6697ED" w14:textId="77777777" w:rsidR="00147458" w:rsidRPr="00DA5EB9" w:rsidRDefault="00147458" w:rsidP="00FB6898">
      <w:pPr>
        <w:pStyle w:val="Heading3"/>
      </w:pPr>
      <w:bookmarkStart w:id="73" w:name="_Toc185540418"/>
      <w:bookmarkStart w:id="74" w:name="_Toc185541928"/>
      <w:bookmarkStart w:id="75" w:name="_Toc185542047"/>
      <w:bookmarkStart w:id="76" w:name="_Toc185550475"/>
      <w:proofErr w:type="spellStart"/>
      <w:r w:rsidRPr="00147458">
        <w:lastRenderedPageBreak/>
        <w:t>Biểu</w:t>
      </w:r>
      <w:proofErr w:type="spellEnd"/>
      <w:r w:rsidRPr="00147458">
        <w:t xml:space="preserve"> </w:t>
      </w:r>
      <w:proofErr w:type="spellStart"/>
      <w:r w:rsidRPr="00147458">
        <w:t>đồ</w:t>
      </w:r>
      <w:proofErr w:type="spellEnd"/>
      <w:r w:rsidRPr="00147458">
        <w:t xml:space="preserve"> use case</w:t>
      </w:r>
      <w:bookmarkEnd w:id="73"/>
      <w:bookmarkEnd w:id="74"/>
      <w:bookmarkEnd w:id="75"/>
      <w:bookmarkEnd w:id="76"/>
    </w:p>
    <w:p w14:paraId="39DF2AED" w14:textId="77777777" w:rsidR="007C0207" w:rsidRDefault="0043750A" w:rsidP="007C0207">
      <w:pPr>
        <w:keepNext/>
        <w:ind w:left="0" w:firstLine="0"/>
        <w:jc w:val="center"/>
      </w:pPr>
      <w:r w:rsidRPr="0043750A">
        <w:rPr>
          <w:noProof/>
        </w:rPr>
        <w:drawing>
          <wp:inline distT="0" distB="0" distL="0" distR="0" wp14:anchorId="4D87BDAF" wp14:editId="6B84C4A7">
            <wp:extent cx="5734050" cy="5257800"/>
            <wp:effectExtent l="0" t="0" r="0" b="0"/>
            <wp:docPr id="140002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7178" name=""/>
                    <pic:cNvPicPr/>
                  </pic:nvPicPr>
                  <pic:blipFill>
                    <a:blip r:embed="rId13"/>
                    <a:stretch>
                      <a:fillRect/>
                    </a:stretch>
                  </pic:blipFill>
                  <pic:spPr>
                    <a:xfrm>
                      <a:off x="0" y="0"/>
                      <a:ext cx="5734050" cy="5257800"/>
                    </a:xfrm>
                    <a:prstGeom prst="rect">
                      <a:avLst/>
                    </a:prstGeom>
                  </pic:spPr>
                </pic:pic>
              </a:graphicData>
            </a:graphic>
          </wp:inline>
        </w:drawing>
      </w:r>
    </w:p>
    <w:p w14:paraId="417E990B" w14:textId="5E788913" w:rsidR="005E59C5" w:rsidRPr="007C0207" w:rsidRDefault="007C0207" w:rsidP="007C0207">
      <w:pPr>
        <w:pStyle w:val="Caption"/>
        <w:rPr>
          <w:lang w:val="en-US"/>
        </w:rPr>
      </w:pPr>
      <w:bookmarkStart w:id="77" w:name="_Toc185539957"/>
      <w:bookmarkStart w:id="78" w:name="_Toc185550503"/>
      <w:r>
        <w:t xml:space="preserve">Hình </w:t>
      </w:r>
      <w:fldSimple w:instr=" SEQ Hình \* ARABIC ">
        <w:r w:rsidR="00A60B7E">
          <w:rPr>
            <w:noProof/>
          </w:rPr>
          <w:t>1</w:t>
        </w:r>
      </w:fldSimple>
      <w:r w:rsidR="002D14E4">
        <w:rPr>
          <w:lang w:val="en-US"/>
        </w:rPr>
        <w:t>:</w:t>
      </w:r>
      <w:r>
        <w:rPr>
          <w:lang w:val="en-US"/>
        </w:rPr>
        <w:t xml:space="preserve">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w:t>
      </w:r>
      <w:proofErr w:type="spellStart"/>
      <w:r>
        <w:rPr>
          <w:lang w:val="en-US"/>
        </w:rPr>
        <w:t>tổng</w:t>
      </w:r>
      <w:proofErr w:type="spellEnd"/>
      <w:r>
        <w:rPr>
          <w:lang w:val="en-US"/>
        </w:rPr>
        <w:t xml:space="preserve"> </w:t>
      </w:r>
      <w:proofErr w:type="spellStart"/>
      <w:r>
        <w:rPr>
          <w:lang w:val="en-US"/>
        </w:rPr>
        <w:t>quát</w:t>
      </w:r>
      <w:bookmarkEnd w:id="77"/>
      <w:bookmarkEnd w:id="78"/>
      <w:proofErr w:type="spellEnd"/>
    </w:p>
    <w:p w14:paraId="30C217C2" w14:textId="77777777" w:rsidR="00147458" w:rsidRDefault="00147458" w:rsidP="009C7D6C">
      <w:pPr>
        <w:pStyle w:val="Heading3"/>
      </w:pPr>
      <w:bookmarkStart w:id="79" w:name="_Toc185540419"/>
      <w:bookmarkStart w:id="80" w:name="_Toc185541929"/>
      <w:bookmarkStart w:id="81" w:name="_Toc185542048"/>
      <w:bookmarkStart w:id="82" w:name="_Toc185550476"/>
      <w:proofErr w:type="spellStart"/>
      <w:r w:rsidRPr="00147458">
        <w:t>Đặc</w:t>
      </w:r>
      <w:proofErr w:type="spellEnd"/>
      <w:r w:rsidRPr="00147458">
        <w:t xml:space="preserve"> </w:t>
      </w:r>
      <w:proofErr w:type="spellStart"/>
      <w:r w:rsidRPr="00147458">
        <w:t>tả</w:t>
      </w:r>
      <w:proofErr w:type="spellEnd"/>
      <w:r w:rsidRPr="00147458">
        <w:t xml:space="preserve"> use case</w:t>
      </w:r>
      <w:bookmarkEnd w:id="79"/>
      <w:bookmarkEnd w:id="80"/>
      <w:bookmarkEnd w:id="81"/>
      <w:bookmarkEnd w:id="82"/>
    </w:p>
    <w:p w14:paraId="2116425F" w14:textId="77777777" w:rsidR="005E59C5" w:rsidRPr="005E59C5" w:rsidRDefault="005E59C5" w:rsidP="00FB6898">
      <w:pPr>
        <w:pStyle w:val="Heading4"/>
      </w:pPr>
      <w:r>
        <w:t>Đặc tả 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E59C5" w:rsidRPr="005E59C5" w14:paraId="1D6A3AE0" w14:textId="77777777"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D08A1" w14:textId="77777777" w:rsidR="005E59C5" w:rsidRPr="005E59C5" w:rsidRDefault="005E59C5" w:rsidP="005E59C5">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10BB1" w14:textId="77777777" w:rsidR="005E59C5" w:rsidRPr="005E59C5" w:rsidRDefault="005E59C5" w:rsidP="005E59C5">
            <w:pPr>
              <w:ind w:left="0" w:firstLine="0"/>
              <w:rPr>
                <w:lang w:val="en-US"/>
              </w:rPr>
            </w:pPr>
            <w:proofErr w:type="spellStart"/>
            <w:r w:rsidRPr="005E59C5">
              <w:rPr>
                <w:lang w:val="en-US"/>
              </w:rPr>
              <w:t>Đăng</w:t>
            </w:r>
            <w:proofErr w:type="spellEnd"/>
            <w:r w:rsidRPr="005E59C5">
              <w:rPr>
                <w:lang w:val="en-US"/>
              </w:rPr>
              <w:t xml:space="preserve"> </w:t>
            </w:r>
            <w:proofErr w:type="spellStart"/>
            <w:r w:rsidRPr="005E59C5">
              <w:rPr>
                <w:lang w:val="en-US"/>
              </w:rPr>
              <w:t>nhập</w:t>
            </w:r>
            <w:proofErr w:type="spellEnd"/>
          </w:p>
        </w:tc>
      </w:tr>
      <w:tr w:rsidR="00AD0FEB" w:rsidRPr="005E59C5" w14:paraId="61F9952A" w14:textId="77777777"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17859" w14:textId="77777777" w:rsidR="00AD0FEB" w:rsidRPr="005E59C5" w:rsidRDefault="00AD0FEB" w:rsidP="005E59C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52A10F" w14:textId="77777777" w:rsidR="00AD0FEB" w:rsidRPr="005E59C5" w:rsidRDefault="00AD0FEB" w:rsidP="005E59C5">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5E59C5" w:rsidRPr="005E59C5" w14:paraId="4B980D19" w14:textId="77777777"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C487F" w14:textId="77777777" w:rsidR="005E59C5" w:rsidRPr="005E59C5" w:rsidRDefault="005E59C5" w:rsidP="005E59C5">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5FA9E" w14:textId="77777777" w:rsidR="005E59C5" w:rsidRPr="005E59C5" w:rsidRDefault="005E59C5" w:rsidP="005E59C5">
            <w:pPr>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14:paraId="62FC4801" w14:textId="77777777" w:rsidR="005E59C5" w:rsidRPr="00F9111C" w:rsidRDefault="005E59C5">
            <w:pPr>
              <w:pStyle w:val="ListParagraph"/>
              <w:numPr>
                <w:ilvl w:val="0"/>
                <w:numId w:val="13"/>
              </w:numPr>
              <w:spacing w:before="120"/>
              <w:ind w:left="714" w:hanging="357"/>
              <w:rPr>
                <w:lang w:val="en-US"/>
              </w:rPr>
            </w:pPr>
            <w:proofErr w:type="spellStart"/>
            <w:r w:rsidRPr="00F9111C">
              <w:rPr>
                <w:lang w:val="en-US"/>
              </w:rPr>
              <w:t>Người</w:t>
            </w:r>
            <w:proofErr w:type="spellEnd"/>
            <w:r w:rsidRPr="00F9111C">
              <w:rPr>
                <w:lang w:val="en-US"/>
              </w:rPr>
              <w:t xml:space="preserve"> </w:t>
            </w:r>
            <w:proofErr w:type="spellStart"/>
            <w:r w:rsidRPr="00F9111C">
              <w:rPr>
                <w:lang w:val="en-US"/>
              </w:rPr>
              <w:t>dùng</w:t>
            </w:r>
            <w:proofErr w:type="spellEnd"/>
            <w:r w:rsidRPr="00F9111C">
              <w:rPr>
                <w:lang w:val="en-US"/>
              </w:rPr>
              <w:t xml:space="preserve"> </w:t>
            </w:r>
            <w:proofErr w:type="spellStart"/>
            <w:r w:rsidRPr="00F9111C">
              <w:rPr>
                <w:lang w:val="en-US"/>
              </w:rPr>
              <w:t>truy</w:t>
            </w:r>
            <w:proofErr w:type="spellEnd"/>
            <w:r w:rsidRPr="00F9111C">
              <w:rPr>
                <w:lang w:val="en-US"/>
              </w:rPr>
              <w:t xml:space="preserve"> </w:t>
            </w:r>
            <w:proofErr w:type="spellStart"/>
            <w:r w:rsidRPr="00F9111C">
              <w:rPr>
                <w:lang w:val="en-US"/>
              </w:rPr>
              <w:t>cập</w:t>
            </w:r>
            <w:proofErr w:type="spellEnd"/>
            <w:r w:rsidRPr="00F9111C">
              <w:rPr>
                <w:lang w:val="en-US"/>
              </w:rPr>
              <w:t xml:space="preserve"> </w:t>
            </w:r>
            <w:proofErr w:type="spellStart"/>
            <w:r w:rsidRPr="00F9111C">
              <w:rPr>
                <w:lang w:val="en-US"/>
              </w:rPr>
              <w:t>vào</w:t>
            </w:r>
            <w:proofErr w:type="spellEnd"/>
            <w:r w:rsidRPr="00F9111C">
              <w:rPr>
                <w:lang w:val="en-US"/>
              </w:rPr>
              <w:t xml:space="preserve"> </w:t>
            </w:r>
            <w:proofErr w:type="spellStart"/>
            <w:r w:rsidRPr="00F9111C">
              <w:rPr>
                <w:lang w:val="en-US"/>
              </w:rPr>
              <w:t>trang</w:t>
            </w:r>
            <w:proofErr w:type="spellEnd"/>
            <w:r w:rsidRPr="00F9111C">
              <w:rPr>
                <w:lang w:val="en-US"/>
              </w:rPr>
              <w:t xml:space="preserve"> </w:t>
            </w:r>
            <w:proofErr w:type="spellStart"/>
            <w:r w:rsidRPr="00F9111C">
              <w:rPr>
                <w:lang w:val="en-US"/>
              </w:rPr>
              <w:t>chủ</w:t>
            </w:r>
            <w:proofErr w:type="spellEnd"/>
            <w:r w:rsidRPr="00F9111C">
              <w:rPr>
                <w:lang w:val="en-US"/>
              </w:rPr>
              <w:t xml:space="preserve"> </w:t>
            </w:r>
            <w:proofErr w:type="spellStart"/>
            <w:r w:rsidR="00335420">
              <w:rPr>
                <w:lang w:val="en-US"/>
              </w:rPr>
              <w:t>hoặc</w:t>
            </w:r>
            <w:proofErr w:type="spellEnd"/>
            <w:r w:rsidRPr="00F9111C">
              <w:rPr>
                <w:lang w:val="en-US"/>
              </w:rPr>
              <w:t xml:space="preserve"> </w:t>
            </w:r>
            <w:r w:rsidR="007335D0" w:rsidRPr="00F9111C">
              <w:rPr>
                <w:lang w:val="en-US"/>
              </w:rPr>
              <w:t xml:space="preserve">di </w:t>
            </w:r>
            <w:proofErr w:type="spellStart"/>
            <w:r w:rsidR="007335D0" w:rsidRPr="00F9111C">
              <w:rPr>
                <w:lang w:val="en-US"/>
              </w:rPr>
              <w:t>chuyển</w:t>
            </w:r>
            <w:proofErr w:type="spellEnd"/>
            <w:r w:rsidR="007335D0" w:rsidRPr="00F9111C">
              <w:rPr>
                <w:lang w:val="en-US"/>
              </w:rPr>
              <w:t xml:space="preserve"> </w:t>
            </w:r>
            <w:proofErr w:type="spellStart"/>
            <w:r w:rsidR="007335D0" w:rsidRPr="00F9111C">
              <w:rPr>
                <w:lang w:val="en-US"/>
              </w:rPr>
              <w:t>đến</w:t>
            </w:r>
            <w:proofErr w:type="spellEnd"/>
            <w:r w:rsidR="007335D0" w:rsidRPr="00F9111C">
              <w:rPr>
                <w:lang w:val="en-US"/>
              </w:rPr>
              <w:t xml:space="preserve"> </w:t>
            </w:r>
            <w:proofErr w:type="spellStart"/>
            <w:r w:rsidR="007335D0" w:rsidRPr="00F9111C">
              <w:rPr>
                <w:lang w:val="en-US"/>
              </w:rPr>
              <w:t>vùng</w:t>
            </w:r>
            <w:proofErr w:type="spellEnd"/>
            <w:r w:rsidR="007335D0" w:rsidRPr="00F9111C">
              <w:rPr>
                <w:lang w:val="en-US"/>
              </w:rPr>
              <w:t xml:space="preserve"> </w:t>
            </w:r>
            <w:proofErr w:type="spellStart"/>
            <w:r w:rsidR="007335D0" w:rsidRPr="00F9111C">
              <w:rPr>
                <w:lang w:val="en-US"/>
              </w:rPr>
              <w:t>có</w:t>
            </w:r>
            <w:proofErr w:type="spellEnd"/>
            <w:r w:rsidR="007335D0" w:rsidRPr="00F9111C">
              <w:rPr>
                <w:lang w:val="en-US"/>
              </w:rPr>
              <w:t xml:space="preserve"> form </w:t>
            </w:r>
            <w:proofErr w:type="spellStart"/>
            <w:r w:rsidR="007335D0" w:rsidRPr="00F9111C">
              <w:rPr>
                <w:lang w:val="en-US"/>
              </w:rPr>
              <w:t>đăng</w:t>
            </w:r>
            <w:proofErr w:type="spellEnd"/>
            <w:r w:rsidR="007335D0" w:rsidRPr="00F9111C">
              <w:rPr>
                <w:lang w:val="en-US"/>
              </w:rPr>
              <w:t xml:space="preserve"> </w:t>
            </w:r>
            <w:proofErr w:type="spellStart"/>
            <w:r w:rsidR="007335D0" w:rsidRPr="00F9111C">
              <w:rPr>
                <w:lang w:val="en-US"/>
              </w:rPr>
              <w:t>nhập</w:t>
            </w:r>
            <w:proofErr w:type="spellEnd"/>
            <w:r w:rsidR="00F9111C">
              <w:rPr>
                <w:lang w:val="en-US"/>
              </w:rPr>
              <w:t xml:space="preserve"> </w:t>
            </w:r>
            <w:proofErr w:type="spellStart"/>
            <w:r w:rsidR="00F9111C">
              <w:rPr>
                <w:lang w:val="en-US"/>
              </w:rPr>
              <w:t>hoặc</w:t>
            </w:r>
            <w:proofErr w:type="spellEnd"/>
            <w:r w:rsidR="00F9111C">
              <w:rPr>
                <w:lang w:val="en-US"/>
              </w:rPr>
              <w:t xml:space="preserve"> </w:t>
            </w:r>
            <w:proofErr w:type="spellStart"/>
            <w:r w:rsidR="00F9111C">
              <w:rPr>
                <w:lang w:val="en-US"/>
              </w:rPr>
              <w:t>bấm</w:t>
            </w:r>
            <w:proofErr w:type="spellEnd"/>
            <w:r w:rsidR="00F9111C">
              <w:rPr>
                <w:lang w:val="en-US"/>
              </w:rPr>
              <w:t xml:space="preserve"> </w:t>
            </w:r>
            <w:proofErr w:type="spellStart"/>
            <w:r w:rsidR="00F9111C">
              <w:rPr>
                <w:lang w:val="en-US"/>
              </w:rPr>
              <w:t>vào</w:t>
            </w:r>
            <w:proofErr w:type="spellEnd"/>
            <w:r w:rsidR="00F9111C">
              <w:rPr>
                <w:lang w:val="en-US"/>
              </w:rPr>
              <w:t xml:space="preserve"> </w:t>
            </w:r>
            <w:proofErr w:type="spellStart"/>
            <w:r w:rsidR="00F9111C">
              <w:rPr>
                <w:lang w:val="en-US"/>
              </w:rPr>
              <w:t>nút</w:t>
            </w:r>
            <w:proofErr w:type="spellEnd"/>
            <w:r w:rsidR="00F9111C">
              <w:rPr>
                <w:lang w:val="en-US"/>
              </w:rPr>
              <w:t xml:space="preserve"> </w:t>
            </w:r>
            <w:proofErr w:type="spellStart"/>
            <w:r w:rsidR="00F9111C">
              <w:rPr>
                <w:lang w:val="en-US"/>
              </w:rPr>
              <w:t>đăng</w:t>
            </w:r>
            <w:proofErr w:type="spellEnd"/>
            <w:r w:rsidR="00F9111C">
              <w:rPr>
                <w:lang w:val="en-US"/>
              </w:rPr>
              <w:t xml:space="preserve"> </w:t>
            </w:r>
            <w:proofErr w:type="spellStart"/>
            <w:r w:rsidR="00F9111C">
              <w:rPr>
                <w:lang w:val="en-US"/>
              </w:rPr>
              <w:t>nhập</w:t>
            </w:r>
            <w:proofErr w:type="spellEnd"/>
            <w:r w:rsidR="00F9111C">
              <w:rPr>
                <w:lang w:val="en-US"/>
              </w:rPr>
              <w:t xml:space="preserve"> </w:t>
            </w:r>
            <w:proofErr w:type="spellStart"/>
            <w:r w:rsidR="00F9111C">
              <w:rPr>
                <w:lang w:val="en-US"/>
              </w:rPr>
              <w:t>trên</w:t>
            </w:r>
            <w:proofErr w:type="spellEnd"/>
            <w:r w:rsidR="00F9111C">
              <w:rPr>
                <w:lang w:val="en-US"/>
              </w:rPr>
              <w:t xml:space="preserve"> </w:t>
            </w:r>
            <w:proofErr w:type="spellStart"/>
            <w:r w:rsidR="00F9111C">
              <w:rPr>
                <w:lang w:val="en-US"/>
              </w:rPr>
              <w:t>thanh</w:t>
            </w:r>
            <w:proofErr w:type="spellEnd"/>
            <w:r w:rsidR="00F9111C">
              <w:rPr>
                <w:lang w:val="en-US"/>
              </w:rPr>
              <w:t xml:space="preserve"> menu</w:t>
            </w:r>
          </w:p>
          <w:p w14:paraId="03632895" w14:textId="77777777" w:rsidR="005E59C5" w:rsidRPr="00F9111C" w:rsidRDefault="005E59C5">
            <w:pPr>
              <w:pStyle w:val="ListParagraph"/>
              <w:numPr>
                <w:ilvl w:val="0"/>
                <w:numId w:val="13"/>
              </w:numPr>
              <w:spacing w:before="120"/>
              <w:ind w:left="714" w:hanging="357"/>
              <w:rPr>
                <w:lang w:val="en-US"/>
              </w:rPr>
            </w:pPr>
            <w:proofErr w:type="spellStart"/>
            <w:r w:rsidRPr="00F9111C">
              <w:rPr>
                <w:lang w:val="en-US"/>
              </w:rPr>
              <w:t>Người</w:t>
            </w:r>
            <w:proofErr w:type="spellEnd"/>
            <w:r w:rsidRPr="00F9111C">
              <w:rPr>
                <w:lang w:val="en-US"/>
              </w:rPr>
              <w:t xml:space="preserve"> </w:t>
            </w:r>
            <w:proofErr w:type="spellStart"/>
            <w:r w:rsidRPr="00F9111C">
              <w:rPr>
                <w:lang w:val="en-US"/>
              </w:rPr>
              <w:t>dùng</w:t>
            </w:r>
            <w:proofErr w:type="spellEnd"/>
            <w:r w:rsidRPr="00F9111C">
              <w:rPr>
                <w:lang w:val="en-US"/>
              </w:rPr>
              <w:t xml:space="preserve"> </w:t>
            </w:r>
            <w:proofErr w:type="spellStart"/>
            <w:r w:rsidRPr="00F9111C">
              <w:rPr>
                <w:lang w:val="en-US"/>
              </w:rPr>
              <w:t>điền</w:t>
            </w:r>
            <w:proofErr w:type="spellEnd"/>
            <w:r w:rsidRPr="00F9111C">
              <w:rPr>
                <w:lang w:val="en-US"/>
              </w:rPr>
              <w:t xml:space="preserve"> </w:t>
            </w:r>
            <w:proofErr w:type="spellStart"/>
            <w:r w:rsidRPr="00F9111C">
              <w:rPr>
                <w:lang w:val="en-US"/>
              </w:rPr>
              <w:t>đầy</w:t>
            </w:r>
            <w:proofErr w:type="spellEnd"/>
            <w:r w:rsidRPr="00F9111C">
              <w:rPr>
                <w:lang w:val="en-US"/>
              </w:rPr>
              <w:t xml:space="preserve"> </w:t>
            </w:r>
            <w:proofErr w:type="spellStart"/>
            <w:r w:rsidRPr="00F9111C">
              <w:rPr>
                <w:lang w:val="en-US"/>
              </w:rPr>
              <w:t>đủ</w:t>
            </w:r>
            <w:proofErr w:type="spellEnd"/>
            <w:r w:rsidRPr="00F9111C">
              <w:rPr>
                <w:lang w:val="en-US"/>
              </w:rPr>
              <w:t xml:space="preserve"> </w:t>
            </w:r>
            <w:proofErr w:type="spellStart"/>
            <w:r w:rsidRPr="00F9111C">
              <w:rPr>
                <w:lang w:val="en-US"/>
              </w:rPr>
              <w:t>thông</w:t>
            </w:r>
            <w:proofErr w:type="spellEnd"/>
            <w:r w:rsidRPr="00F9111C">
              <w:rPr>
                <w:lang w:val="en-US"/>
              </w:rPr>
              <w:t xml:space="preserve"> tin </w:t>
            </w:r>
            <w:proofErr w:type="spellStart"/>
            <w:r w:rsidRPr="00F9111C">
              <w:rPr>
                <w:lang w:val="en-US"/>
              </w:rPr>
              <w:t>đăng</w:t>
            </w:r>
            <w:proofErr w:type="spellEnd"/>
            <w:r w:rsidRPr="00F9111C">
              <w:rPr>
                <w:lang w:val="en-US"/>
              </w:rPr>
              <w:t xml:space="preserve"> </w:t>
            </w:r>
            <w:proofErr w:type="spellStart"/>
            <w:r w:rsidRPr="00F9111C">
              <w:rPr>
                <w:lang w:val="en-US"/>
              </w:rPr>
              <w:t>nhập</w:t>
            </w:r>
            <w:proofErr w:type="spellEnd"/>
            <w:r w:rsidRPr="00F9111C">
              <w:rPr>
                <w:lang w:val="en-US"/>
              </w:rPr>
              <w:t xml:space="preserve">: </w:t>
            </w:r>
            <w:proofErr w:type="spellStart"/>
            <w:r w:rsidRPr="00F9111C">
              <w:rPr>
                <w:lang w:val="en-US"/>
              </w:rPr>
              <w:t>tài</w:t>
            </w:r>
            <w:proofErr w:type="spellEnd"/>
            <w:r w:rsidRPr="00F9111C">
              <w:rPr>
                <w:lang w:val="en-US"/>
              </w:rPr>
              <w:t xml:space="preserve"> </w:t>
            </w:r>
            <w:proofErr w:type="spellStart"/>
            <w:r w:rsidRPr="00F9111C">
              <w:rPr>
                <w:lang w:val="en-US"/>
              </w:rPr>
              <w:t>khoản</w:t>
            </w:r>
            <w:proofErr w:type="spellEnd"/>
            <w:r w:rsidRPr="00F9111C">
              <w:rPr>
                <w:lang w:val="en-US"/>
              </w:rPr>
              <w:t xml:space="preserve"> </w:t>
            </w:r>
            <w:proofErr w:type="spellStart"/>
            <w:r w:rsidRPr="00F9111C">
              <w:rPr>
                <w:lang w:val="en-US"/>
              </w:rPr>
              <w:lastRenderedPageBreak/>
              <w:t>và</w:t>
            </w:r>
            <w:proofErr w:type="spellEnd"/>
            <w:r w:rsidRPr="00F9111C">
              <w:rPr>
                <w:lang w:val="en-US"/>
              </w:rPr>
              <w:t xml:space="preserve"> </w:t>
            </w:r>
            <w:proofErr w:type="spellStart"/>
            <w:r w:rsidRPr="00F9111C">
              <w:rPr>
                <w:lang w:val="en-US"/>
              </w:rPr>
              <w:t>mật</w:t>
            </w:r>
            <w:proofErr w:type="spellEnd"/>
            <w:r w:rsidRPr="00F9111C">
              <w:rPr>
                <w:lang w:val="en-US"/>
              </w:rPr>
              <w:t xml:space="preserve"> </w:t>
            </w:r>
            <w:proofErr w:type="spellStart"/>
            <w:r w:rsidRPr="00F9111C">
              <w:rPr>
                <w:lang w:val="en-US"/>
              </w:rPr>
              <w:t>khẩu</w:t>
            </w:r>
            <w:proofErr w:type="spellEnd"/>
            <w:r w:rsidRPr="00F9111C">
              <w:rPr>
                <w:lang w:val="en-US"/>
              </w:rPr>
              <w:t xml:space="preserve"> </w:t>
            </w:r>
            <w:proofErr w:type="spellStart"/>
            <w:r w:rsidRPr="00F9111C">
              <w:rPr>
                <w:lang w:val="en-US"/>
              </w:rPr>
              <w:t>và</w:t>
            </w:r>
            <w:proofErr w:type="spellEnd"/>
            <w:r w:rsidRPr="00F9111C">
              <w:rPr>
                <w:lang w:val="en-US"/>
              </w:rPr>
              <w:t xml:space="preserve"> </w:t>
            </w:r>
            <w:proofErr w:type="spellStart"/>
            <w:r w:rsidRPr="00F9111C">
              <w:rPr>
                <w:lang w:val="en-US"/>
              </w:rPr>
              <w:t>chọn</w:t>
            </w:r>
            <w:proofErr w:type="spellEnd"/>
            <w:r w:rsidRPr="00F9111C">
              <w:rPr>
                <w:lang w:val="en-US"/>
              </w:rPr>
              <w:t xml:space="preserve"> </w:t>
            </w:r>
            <w:proofErr w:type="spellStart"/>
            <w:r w:rsidRPr="00F9111C">
              <w:rPr>
                <w:lang w:val="en-US"/>
              </w:rPr>
              <w:t>nút</w:t>
            </w:r>
            <w:proofErr w:type="spellEnd"/>
            <w:r w:rsidRPr="00F9111C">
              <w:rPr>
                <w:lang w:val="en-US"/>
              </w:rPr>
              <w:t xml:space="preserve"> “</w:t>
            </w:r>
            <w:proofErr w:type="spellStart"/>
            <w:r w:rsidRPr="00F9111C">
              <w:rPr>
                <w:lang w:val="en-US"/>
              </w:rPr>
              <w:t>đăng</w:t>
            </w:r>
            <w:proofErr w:type="spellEnd"/>
            <w:r w:rsidRPr="00F9111C">
              <w:rPr>
                <w:lang w:val="en-US"/>
              </w:rPr>
              <w:t xml:space="preserve"> </w:t>
            </w:r>
            <w:proofErr w:type="spellStart"/>
            <w:r w:rsidRPr="00F9111C">
              <w:rPr>
                <w:lang w:val="en-US"/>
              </w:rPr>
              <w:t>nhập</w:t>
            </w:r>
            <w:proofErr w:type="spellEnd"/>
            <w:r w:rsidRPr="00F9111C">
              <w:rPr>
                <w:lang w:val="en-US"/>
              </w:rPr>
              <w:t>”</w:t>
            </w:r>
          </w:p>
          <w:p w14:paraId="0E1883EB" w14:textId="77777777" w:rsidR="005E59C5" w:rsidRPr="00F9111C" w:rsidRDefault="005E59C5">
            <w:pPr>
              <w:pStyle w:val="ListParagraph"/>
              <w:numPr>
                <w:ilvl w:val="0"/>
                <w:numId w:val="13"/>
              </w:numPr>
              <w:spacing w:before="120"/>
              <w:ind w:left="714" w:hanging="357"/>
              <w:rPr>
                <w:lang w:val="en-US"/>
              </w:rPr>
            </w:pPr>
            <w:proofErr w:type="spellStart"/>
            <w:r w:rsidRPr="00F9111C">
              <w:rPr>
                <w:lang w:val="en-US"/>
              </w:rPr>
              <w:t>Hệ</w:t>
            </w:r>
            <w:proofErr w:type="spellEnd"/>
            <w:r w:rsidRPr="00F9111C">
              <w:rPr>
                <w:lang w:val="en-US"/>
              </w:rPr>
              <w:t xml:space="preserve"> </w:t>
            </w:r>
            <w:proofErr w:type="spellStart"/>
            <w:r w:rsidRPr="00F9111C">
              <w:rPr>
                <w:lang w:val="en-US"/>
              </w:rPr>
              <w:t>thống</w:t>
            </w:r>
            <w:proofErr w:type="spellEnd"/>
            <w:r w:rsidRPr="00F9111C">
              <w:rPr>
                <w:lang w:val="en-US"/>
              </w:rPr>
              <w:t xml:space="preserve"> </w:t>
            </w:r>
            <w:proofErr w:type="spellStart"/>
            <w:r w:rsidRPr="00F9111C">
              <w:rPr>
                <w:lang w:val="en-US"/>
              </w:rPr>
              <w:t>kiểm</w:t>
            </w:r>
            <w:proofErr w:type="spellEnd"/>
            <w:r w:rsidRPr="00F9111C">
              <w:rPr>
                <w:lang w:val="en-US"/>
              </w:rPr>
              <w:t xml:space="preserve"> </w:t>
            </w:r>
            <w:proofErr w:type="spellStart"/>
            <w:r w:rsidRPr="00F9111C">
              <w:rPr>
                <w:lang w:val="en-US"/>
              </w:rPr>
              <w:t>tra</w:t>
            </w:r>
            <w:proofErr w:type="spellEnd"/>
            <w:r w:rsidRPr="00F9111C">
              <w:rPr>
                <w:lang w:val="en-US"/>
              </w:rPr>
              <w:t xml:space="preserve"> </w:t>
            </w:r>
            <w:proofErr w:type="spellStart"/>
            <w:r w:rsidRPr="00F9111C">
              <w:rPr>
                <w:lang w:val="en-US"/>
              </w:rPr>
              <w:t>dữ</w:t>
            </w:r>
            <w:proofErr w:type="spellEnd"/>
            <w:r w:rsidRPr="00F9111C">
              <w:rPr>
                <w:lang w:val="en-US"/>
              </w:rPr>
              <w:t xml:space="preserve"> </w:t>
            </w:r>
            <w:proofErr w:type="spellStart"/>
            <w:r w:rsidRPr="00F9111C">
              <w:rPr>
                <w:lang w:val="en-US"/>
              </w:rPr>
              <w:t>liệu</w:t>
            </w:r>
            <w:proofErr w:type="spellEnd"/>
            <w:r w:rsidRPr="00F9111C">
              <w:rPr>
                <w:lang w:val="en-US"/>
              </w:rPr>
              <w:t xml:space="preserve"> </w:t>
            </w:r>
            <w:proofErr w:type="spellStart"/>
            <w:r w:rsidRPr="00F9111C">
              <w:rPr>
                <w:lang w:val="en-US"/>
              </w:rPr>
              <w:t>nhập</w:t>
            </w:r>
            <w:proofErr w:type="spellEnd"/>
            <w:r w:rsidRPr="00F9111C">
              <w:rPr>
                <w:lang w:val="en-US"/>
              </w:rPr>
              <w:t xml:space="preserve"> </w:t>
            </w:r>
            <w:proofErr w:type="spellStart"/>
            <w:r w:rsidRPr="00F9111C">
              <w:rPr>
                <w:lang w:val="en-US"/>
              </w:rPr>
              <w:t>vào</w:t>
            </w:r>
            <w:proofErr w:type="spellEnd"/>
            <w:r w:rsidRPr="00F9111C">
              <w:rPr>
                <w:lang w:val="en-US"/>
              </w:rPr>
              <w:t> </w:t>
            </w:r>
          </w:p>
          <w:p w14:paraId="5D899327" w14:textId="77777777" w:rsidR="005E59C5" w:rsidRDefault="008B7B02">
            <w:pPr>
              <w:pStyle w:val="ListParagraph"/>
              <w:numPr>
                <w:ilvl w:val="0"/>
                <w:numId w:val="13"/>
              </w:numPr>
              <w:spacing w:before="120"/>
              <w:ind w:left="714" w:hanging="357"/>
              <w:rPr>
                <w:lang w:val="en-US"/>
              </w:rPr>
            </w:pPr>
            <w:r>
              <w:rPr>
                <w:lang w:val="en-US"/>
              </w:rPr>
              <w:t>T</w:t>
            </w:r>
            <w:r w:rsidR="005E59C5" w:rsidRPr="00F9111C">
              <w:rPr>
                <w:lang w:val="en-US"/>
              </w:rPr>
              <w:t xml:space="preserve">hông tin </w:t>
            </w:r>
            <w:proofErr w:type="spellStart"/>
            <w:r w:rsidR="005E59C5" w:rsidRPr="00F9111C">
              <w:rPr>
                <w:lang w:val="en-US"/>
              </w:rPr>
              <w:t>hợp</w:t>
            </w:r>
            <w:proofErr w:type="spellEnd"/>
            <w:r w:rsidR="005E59C5" w:rsidRPr="00F9111C">
              <w:rPr>
                <w:lang w:val="en-US"/>
              </w:rPr>
              <w:t xml:space="preserve"> </w:t>
            </w:r>
            <w:proofErr w:type="spellStart"/>
            <w:r w:rsidR="005E59C5" w:rsidRPr="00F9111C">
              <w:rPr>
                <w:lang w:val="en-US"/>
              </w:rPr>
              <w:t>lệ</w:t>
            </w:r>
            <w:proofErr w:type="spellEnd"/>
            <w:r w:rsidR="00F33777">
              <w:rPr>
                <w:lang w:val="en-US"/>
              </w:rPr>
              <w:t xml:space="preserve">, </w:t>
            </w:r>
            <w:proofErr w:type="spellStart"/>
            <w:r w:rsidR="00F33777">
              <w:rPr>
                <w:lang w:val="en-US"/>
              </w:rPr>
              <w:t>hệ</w:t>
            </w:r>
            <w:proofErr w:type="spellEnd"/>
            <w:r w:rsidR="00F33777">
              <w:rPr>
                <w:lang w:val="en-US"/>
              </w:rPr>
              <w:t xml:space="preserve"> </w:t>
            </w:r>
            <w:proofErr w:type="spellStart"/>
            <w:r w:rsidR="00F33777">
              <w:rPr>
                <w:lang w:val="en-US"/>
              </w:rPr>
              <w:t>thống</w:t>
            </w:r>
            <w:proofErr w:type="spellEnd"/>
            <w:r w:rsidR="007335D0" w:rsidRPr="00F9111C">
              <w:rPr>
                <w:lang w:val="en-US"/>
              </w:rPr>
              <w:t xml:space="preserve"> </w:t>
            </w:r>
            <w:proofErr w:type="spellStart"/>
            <w:r w:rsidR="007335D0" w:rsidRPr="00F9111C">
              <w:rPr>
                <w:lang w:val="en-US"/>
              </w:rPr>
              <w:t>chuyển</w:t>
            </w:r>
            <w:proofErr w:type="spellEnd"/>
            <w:r w:rsidR="007335D0" w:rsidRPr="00F9111C">
              <w:rPr>
                <w:lang w:val="en-US"/>
              </w:rPr>
              <w:t xml:space="preserve"> </w:t>
            </w:r>
            <w:proofErr w:type="spellStart"/>
            <w:r w:rsidR="007335D0" w:rsidRPr="00F9111C">
              <w:rPr>
                <w:lang w:val="en-US"/>
              </w:rPr>
              <w:t>hướng</w:t>
            </w:r>
            <w:proofErr w:type="spellEnd"/>
            <w:r w:rsidR="007335D0" w:rsidRPr="00F9111C">
              <w:rPr>
                <w:lang w:val="en-US"/>
              </w:rPr>
              <w:t xml:space="preserve"> </w:t>
            </w:r>
            <w:proofErr w:type="spellStart"/>
            <w:r w:rsidR="007335D0" w:rsidRPr="00F9111C">
              <w:rPr>
                <w:lang w:val="en-US"/>
              </w:rPr>
              <w:t>đến</w:t>
            </w:r>
            <w:proofErr w:type="spellEnd"/>
            <w:r w:rsidR="007335D0" w:rsidRPr="00F9111C">
              <w:rPr>
                <w:lang w:val="en-US"/>
              </w:rPr>
              <w:t xml:space="preserve"> </w:t>
            </w:r>
            <w:proofErr w:type="spellStart"/>
            <w:r w:rsidR="007335D0" w:rsidRPr="00F9111C">
              <w:rPr>
                <w:lang w:val="en-US"/>
              </w:rPr>
              <w:t>trang</w:t>
            </w:r>
            <w:proofErr w:type="spellEnd"/>
            <w:r w:rsidR="007335D0" w:rsidRPr="00F9111C">
              <w:rPr>
                <w:lang w:val="en-US"/>
              </w:rPr>
              <w:t xml:space="preserve"> </w:t>
            </w:r>
            <w:proofErr w:type="spellStart"/>
            <w:r w:rsidR="007335D0" w:rsidRPr="00F9111C">
              <w:rPr>
                <w:lang w:val="en-US"/>
              </w:rPr>
              <w:t>gia</w:t>
            </w:r>
            <w:proofErr w:type="spellEnd"/>
            <w:r w:rsidR="007335D0" w:rsidRPr="00F9111C">
              <w:rPr>
                <w:lang w:val="en-US"/>
              </w:rPr>
              <w:t xml:space="preserve"> </w:t>
            </w:r>
            <w:proofErr w:type="spellStart"/>
            <w:r w:rsidR="007335D0" w:rsidRPr="00F9111C">
              <w:rPr>
                <w:lang w:val="en-US"/>
              </w:rPr>
              <w:t>phả</w:t>
            </w:r>
            <w:proofErr w:type="spellEnd"/>
            <w:r>
              <w:rPr>
                <w:lang w:val="en-US"/>
              </w:rPr>
              <w:t xml:space="preserve">. 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14:paraId="01DF35A2" w14:textId="77777777" w:rsidR="00E5384A" w:rsidRDefault="00E5384A" w:rsidP="00E5384A">
            <w:pPr>
              <w:spacing w:before="120"/>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Pr>
                <w:lang w:val="en-US"/>
              </w:rPr>
              <w:t>:</w:t>
            </w:r>
          </w:p>
          <w:p w14:paraId="6B1941FE" w14:textId="77777777" w:rsidR="008B7B02" w:rsidRPr="008B7B02" w:rsidRDefault="008B7B02">
            <w:pPr>
              <w:pStyle w:val="ListParagraph"/>
              <w:numPr>
                <w:ilvl w:val="0"/>
                <w:numId w:val="25"/>
              </w:numPr>
              <w:spacing w:before="120"/>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3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14:paraId="4305ABAE" w14:textId="77777777" w:rsidR="00E5384A" w:rsidRPr="008B7B02" w:rsidRDefault="00E5384A">
            <w:pPr>
              <w:pStyle w:val="ListParagraph"/>
              <w:numPr>
                <w:ilvl w:val="0"/>
                <w:numId w:val="25"/>
              </w:numPr>
              <w:spacing w:before="120"/>
              <w:rPr>
                <w:lang w:val="en-US"/>
              </w:rPr>
            </w:pPr>
            <w:r w:rsidRPr="00E5384A">
              <w:t>Tại bất kỳ bước nào trong luồng cơ bản, nếu không kết nối được với cơ sở dữ liệu thì hệ thống sẽ hiển thị một thông báo lỗi và use case kết thúc</w:t>
            </w:r>
            <w:r w:rsidRPr="008B7B02">
              <w:rPr>
                <w:lang w:val="en-US"/>
              </w:rPr>
              <w:t>.</w:t>
            </w:r>
          </w:p>
        </w:tc>
      </w:tr>
      <w:tr w:rsidR="005E59C5" w:rsidRPr="005E59C5" w14:paraId="527302B1" w14:textId="77777777"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B5E96" w14:textId="77777777" w:rsidR="005E59C5" w:rsidRPr="005E59C5" w:rsidRDefault="005E59C5" w:rsidP="005E59C5">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8668D" w14:textId="77777777" w:rsidR="005E59C5" w:rsidRPr="005E59C5" w:rsidRDefault="005E59C5" w:rsidP="00335420">
            <w:pPr>
              <w:ind w:left="0" w:firstLine="0"/>
              <w:rPr>
                <w:lang w:val="en-US"/>
              </w:rPr>
            </w:pPr>
          </w:p>
        </w:tc>
      </w:tr>
      <w:tr w:rsidR="005E59C5" w:rsidRPr="005E59C5" w14:paraId="715A47AD" w14:textId="77777777"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B277B" w14:textId="77777777" w:rsidR="005E59C5" w:rsidRPr="005E59C5" w:rsidRDefault="005E59C5" w:rsidP="005E59C5">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651BA" w14:textId="77777777" w:rsidR="005E59C5" w:rsidRPr="005E59C5" w:rsidRDefault="005E59C5" w:rsidP="0049451F">
            <w:pPr>
              <w:keepNext/>
              <w:rPr>
                <w:lang w:val="en-US"/>
              </w:rPr>
            </w:pPr>
          </w:p>
        </w:tc>
      </w:tr>
    </w:tbl>
    <w:p w14:paraId="2F7CA279" w14:textId="77777777" w:rsidR="0049451F" w:rsidRPr="0049451F" w:rsidRDefault="0049451F">
      <w:pPr>
        <w:pStyle w:val="Caption"/>
      </w:pPr>
      <w:bookmarkStart w:id="83" w:name="_Toc185540013"/>
      <w:bookmarkStart w:id="84" w:name="_Toc185540966"/>
      <w:r>
        <w:t xml:space="preserve">Bảng </w:t>
      </w:r>
      <w:fldSimple w:instr=" SEQ Bảng \* ARABIC ">
        <w:r>
          <w:rPr>
            <w:noProof/>
          </w:rPr>
          <w:t>1</w:t>
        </w:r>
      </w:fldSimple>
      <w:r>
        <w:rPr>
          <w:lang w:val="en-US"/>
        </w:rPr>
        <w:t xml:space="preserve">: </w:t>
      </w:r>
      <w:r>
        <w:t>Đặc tả use case đăng nhập</w:t>
      </w:r>
      <w:bookmarkEnd w:id="83"/>
      <w:bookmarkEnd w:id="84"/>
    </w:p>
    <w:p w14:paraId="5B71C1B7" w14:textId="77777777" w:rsidR="007C0207" w:rsidRDefault="00F9111C" w:rsidP="007C0207">
      <w:pPr>
        <w:keepNext/>
        <w:ind w:left="0" w:firstLine="0"/>
      </w:pPr>
      <w:r w:rsidRPr="00D74D1C">
        <w:rPr>
          <w:noProof/>
          <w:lang w:val="en-US"/>
        </w:rPr>
        <w:drawing>
          <wp:inline distT="0" distB="0" distL="0" distR="0" wp14:anchorId="5F7931F4" wp14:editId="080201A3">
            <wp:extent cx="5835650" cy="2361537"/>
            <wp:effectExtent l="0" t="0" r="0" b="0"/>
            <wp:docPr id="365262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7175" cy="2362154"/>
                    </a:xfrm>
                    <a:prstGeom prst="rect">
                      <a:avLst/>
                    </a:prstGeom>
                    <a:noFill/>
                    <a:ln>
                      <a:noFill/>
                    </a:ln>
                  </pic:spPr>
                </pic:pic>
              </a:graphicData>
            </a:graphic>
          </wp:inline>
        </w:drawing>
      </w:r>
    </w:p>
    <w:p w14:paraId="36216771" w14:textId="4415348F" w:rsidR="007E4D3A" w:rsidRPr="007C0207" w:rsidRDefault="007C0207" w:rsidP="007C0207">
      <w:pPr>
        <w:pStyle w:val="Caption"/>
        <w:rPr>
          <w:lang w:val="en-US"/>
        </w:rPr>
      </w:pPr>
      <w:bookmarkStart w:id="85" w:name="_Toc185539958"/>
      <w:bookmarkStart w:id="86" w:name="_Toc185550504"/>
      <w:r>
        <w:t xml:space="preserve">Hình </w:t>
      </w:r>
      <w:fldSimple w:instr=" SEQ Hình \* ARABIC ">
        <w:r w:rsidR="00A60B7E">
          <w:rPr>
            <w:noProof/>
          </w:rPr>
          <w:t>2</w:t>
        </w:r>
      </w:fldSimple>
      <w:r w:rsidR="002D14E4">
        <w:rPr>
          <w:lang w:val="en-US"/>
        </w:rPr>
        <w:t xml:space="preserve">: </w:t>
      </w:r>
      <w:r>
        <w:rPr>
          <w:lang w:val="en-US"/>
        </w:rPr>
        <w:t xml:space="preserve"> </w:t>
      </w:r>
      <w:r w:rsidRPr="00EE27CB">
        <w:t xml:space="preserve">Biểu đồ phân ra </w:t>
      </w:r>
      <w:r>
        <w:rPr>
          <w:lang w:val="en-US"/>
        </w:rPr>
        <w:t xml:space="preserve">use case </w:t>
      </w:r>
      <w:proofErr w:type="spellStart"/>
      <w:r>
        <w:rPr>
          <w:lang w:val="en-US"/>
        </w:rPr>
        <w:t>đăng</w:t>
      </w:r>
      <w:proofErr w:type="spellEnd"/>
      <w:r>
        <w:rPr>
          <w:lang w:val="en-US"/>
        </w:rPr>
        <w:t xml:space="preserve"> </w:t>
      </w:r>
      <w:proofErr w:type="spellStart"/>
      <w:r>
        <w:rPr>
          <w:lang w:val="en-US"/>
        </w:rPr>
        <w:t>nhập</w:t>
      </w:r>
      <w:bookmarkEnd w:id="85"/>
      <w:bookmarkEnd w:id="86"/>
      <w:proofErr w:type="spellEnd"/>
    </w:p>
    <w:p w14:paraId="3A8A2B59" w14:textId="77777777" w:rsidR="007C0207" w:rsidRPr="007C0207" w:rsidRDefault="007C0207" w:rsidP="007E4D3A">
      <w:pPr>
        <w:keepNext/>
        <w:ind w:left="0" w:firstLine="0"/>
        <w:rPr>
          <w:lang w:val="en-US"/>
        </w:rPr>
      </w:pPr>
    </w:p>
    <w:p w14:paraId="61ADD23E" w14:textId="77777777" w:rsidR="005E59C5" w:rsidRPr="005E59C5" w:rsidRDefault="005E59C5" w:rsidP="00FB6898">
      <w:pPr>
        <w:pStyle w:val="Heading4"/>
      </w:pPr>
      <w:r>
        <w:t>Đặc tả use case góp ý</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E59C5" w:rsidRPr="005E59C5" w14:paraId="60E97FC5"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775A" w14:textId="77777777" w:rsidR="005E59C5" w:rsidRPr="005E59C5" w:rsidRDefault="005E59C5"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A7EF" w14:textId="77777777" w:rsidR="005E59C5" w:rsidRPr="005E59C5" w:rsidRDefault="006B206D" w:rsidP="007444DA">
            <w:pPr>
              <w:ind w:left="0" w:firstLine="0"/>
              <w:rPr>
                <w:lang w:val="en-US"/>
              </w:rPr>
            </w:pPr>
            <w:proofErr w:type="spellStart"/>
            <w:r>
              <w:rPr>
                <w:lang w:val="en-US"/>
              </w:rPr>
              <w:t>Góp</w:t>
            </w:r>
            <w:proofErr w:type="spellEnd"/>
            <w:r>
              <w:rPr>
                <w:lang w:val="en-US"/>
              </w:rPr>
              <w:t xml:space="preserve"> ý</w:t>
            </w:r>
          </w:p>
        </w:tc>
      </w:tr>
      <w:tr w:rsidR="00AD0FEB" w:rsidRPr="005E59C5" w14:paraId="449533C4"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7A3D2" w14:textId="77777777" w:rsidR="00AD0FEB" w:rsidRPr="005E59C5" w:rsidRDefault="00AD0FEB" w:rsidP="007444DA">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4A7C7" w14:textId="77777777"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góp</w:t>
            </w:r>
            <w:proofErr w:type="spellEnd"/>
            <w:r>
              <w:rPr>
                <w:lang w:val="en-US"/>
              </w:rPr>
              <w:t xml:space="preserve"> ý </w:t>
            </w:r>
            <w:proofErr w:type="spellStart"/>
            <w:r>
              <w:rPr>
                <w:lang w:val="en-US"/>
              </w:rPr>
              <w:t>kiến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cải</w:t>
            </w:r>
            <w:proofErr w:type="spellEnd"/>
            <w:r>
              <w:rPr>
                <w:lang w:val="en-US"/>
              </w:rPr>
              <w:t xml:space="preserve"> </w:t>
            </w:r>
            <w:proofErr w:type="spellStart"/>
            <w:r w:rsidR="00AA15EB">
              <w:rPr>
                <w:lang w:val="en-US"/>
              </w:rPr>
              <w:t>thiện</w:t>
            </w:r>
            <w:proofErr w:type="spellEnd"/>
            <w:r>
              <w:rPr>
                <w:lang w:val="en-US"/>
              </w:rPr>
              <w:t xml:space="preserve"> </w:t>
            </w:r>
            <w:proofErr w:type="spellStart"/>
            <w:r>
              <w:rPr>
                <w:lang w:val="en-US"/>
              </w:rPr>
              <w:t>hơn</w:t>
            </w:r>
            <w:proofErr w:type="spellEnd"/>
          </w:p>
        </w:tc>
      </w:tr>
      <w:tr w:rsidR="005E59C5" w:rsidRPr="005E59C5" w14:paraId="1235E384"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FC211" w14:textId="77777777" w:rsidR="005E59C5" w:rsidRPr="005E59C5" w:rsidRDefault="005E59C5"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4D42D" w14:textId="77777777" w:rsidR="005E59C5" w:rsidRPr="005E59C5" w:rsidRDefault="005E59C5"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00E5384A">
              <w:rPr>
                <w:lang w:val="en-US"/>
              </w:rPr>
              <w:t>cơ</w:t>
            </w:r>
            <w:proofErr w:type="spellEnd"/>
            <w:r w:rsidR="00E5384A">
              <w:rPr>
                <w:lang w:val="en-US"/>
              </w:rPr>
              <w:t xml:space="preserve"> </w:t>
            </w:r>
            <w:proofErr w:type="spellStart"/>
            <w:r w:rsidR="00E5384A">
              <w:rPr>
                <w:lang w:val="en-US"/>
              </w:rPr>
              <w:t>bản</w:t>
            </w:r>
            <w:proofErr w:type="spellEnd"/>
            <w:r w:rsidRPr="005E59C5">
              <w:rPr>
                <w:lang w:val="en-US"/>
              </w:rPr>
              <w:t>: </w:t>
            </w:r>
          </w:p>
          <w:p w14:paraId="2D7C9F8F" w14:textId="77777777" w:rsidR="005E59C5" w:rsidRPr="00E5384A" w:rsidRDefault="005E59C5">
            <w:pPr>
              <w:pStyle w:val="ListParagraph"/>
              <w:numPr>
                <w:ilvl w:val="0"/>
                <w:numId w:val="14"/>
              </w:numPr>
              <w:spacing w:before="120"/>
              <w:ind w:left="714" w:hanging="357"/>
              <w:rPr>
                <w:lang w:val="en-US"/>
              </w:rPr>
            </w:pPr>
            <w:proofErr w:type="spellStart"/>
            <w:r w:rsidRPr="00E5384A">
              <w:rPr>
                <w:lang w:val="en-US"/>
              </w:rPr>
              <w:lastRenderedPageBreak/>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truy</w:t>
            </w:r>
            <w:proofErr w:type="spellEnd"/>
            <w:r w:rsidRPr="00E5384A">
              <w:rPr>
                <w:lang w:val="en-US"/>
              </w:rPr>
              <w:t xml:space="preserve"> </w:t>
            </w:r>
            <w:proofErr w:type="spellStart"/>
            <w:r w:rsidRPr="00E5384A">
              <w:rPr>
                <w:lang w:val="en-US"/>
              </w:rPr>
              <w:t>cập</w:t>
            </w:r>
            <w:proofErr w:type="spellEnd"/>
            <w:r w:rsidRPr="00E5384A">
              <w:rPr>
                <w:lang w:val="en-US"/>
              </w:rPr>
              <w:t xml:space="preserve"> </w:t>
            </w:r>
            <w:proofErr w:type="spellStart"/>
            <w:r w:rsidRPr="00E5384A">
              <w:rPr>
                <w:lang w:val="en-US"/>
              </w:rPr>
              <w:t>vào</w:t>
            </w:r>
            <w:proofErr w:type="spellEnd"/>
            <w:r w:rsidRPr="00E5384A">
              <w:rPr>
                <w:lang w:val="en-US"/>
              </w:rPr>
              <w:t xml:space="preserve"> </w:t>
            </w:r>
            <w:proofErr w:type="spellStart"/>
            <w:r w:rsidRPr="00E5384A">
              <w:rPr>
                <w:lang w:val="en-US"/>
              </w:rPr>
              <w:t>trang</w:t>
            </w:r>
            <w:proofErr w:type="spellEnd"/>
            <w:r w:rsidRPr="00E5384A">
              <w:rPr>
                <w:lang w:val="en-US"/>
              </w:rPr>
              <w:t xml:space="preserve"> </w:t>
            </w:r>
            <w:proofErr w:type="spellStart"/>
            <w:r w:rsidRPr="00E5384A">
              <w:rPr>
                <w:lang w:val="en-US"/>
              </w:rPr>
              <w:t>chủ</w:t>
            </w:r>
            <w:proofErr w:type="spellEnd"/>
            <w:r w:rsidRPr="00E5384A">
              <w:rPr>
                <w:lang w:val="en-US"/>
              </w:rPr>
              <w:t xml:space="preserve"> </w:t>
            </w:r>
            <w:proofErr w:type="spellStart"/>
            <w:r w:rsidRPr="00E5384A">
              <w:rPr>
                <w:lang w:val="en-US"/>
              </w:rPr>
              <w:t>và</w:t>
            </w:r>
            <w:proofErr w:type="spellEnd"/>
            <w:r w:rsidRPr="00E5384A">
              <w:rPr>
                <w:lang w:val="en-US"/>
              </w:rPr>
              <w:t xml:space="preserve"> </w:t>
            </w:r>
            <w:proofErr w:type="spellStart"/>
            <w:r w:rsidRPr="00E5384A">
              <w:rPr>
                <w:lang w:val="en-US"/>
              </w:rPr>
              <w:t>kích</w:t>
            </w:r>
            <w:proofErr w:type="spellEnd"/>
            <w:r w:rsidRPr="00E5384A">
              <w:rPr>
                <w:lang w:val="en-US"/>
              </w:rPr>
              <w:t xml:space="preserve"> </w:t>
            </w:r>
            <w:proofErr w:type="spellStart"/>
            <w:r w:rsidRPr="00E5384A">
              <w:rPr>
                <w:lang w:val="en-US"/>
              </w:rPr>
              <w:t>chuột</w:t>
            </w:r>
            <w:proofErr w:type="spellEnd"/>
            <w:r w:rsidR="00B462CA" w:rsidRPr="00E5384A">
              <w:rPr>
                <w:lang w:val="en-US"/>
              </w:rPr>
              <w:t xml:space="preserve"> </w:t>
            </w:r>
            <w:proofErr w:type="spellStart"/>
            <w:r w:rsidR="00B462CA" w:rsidRPr="00E5384A">
              <w:rPr>
                <w:lang w:val="en-US"/>
              </w:rPr>
              <w:t>vào</w:t>
            </w:r>
            <w:proofErr w:type="spellEnd"/>
            <w:r w:rsidR="00B462CA" w:rsidRPr="00E5384A">
              <w:rPr>
                <w:lang w:val="en-US"/>
              </w:rPr>
              <w:t xml:space="preserve"> menu</w:t>
            </w:r>
            <w:r w:rsidRPr="00E5384A">
              <w:rPr>
                <w:lang w:val="en-US"/>
              </w:rPr>
              <w:t xml:space="preserve"> </w:t>
            </w:r>
            <w:r w:rsidR="00B462CA" w:rsidRPr="00E5384A">
              <w:rPr>
                <w:lang w:val="en-US"/>
              </w:rPr>
              <w:t>“</w:t>
            </w:r>
            <w:proofErr w:type="spellStart"/>
            <w:r w:rsidR="00B462CA" w:rsidRPr="00E5384A">
              <w:rPr>
                <w:lang w:val="en-US"/>
              </w:rPr>
              <w:t>Góp</w:t>
            </w:r>
            <w:proofErr w:type="spellEnd"/>
            <w:r w:rsidR="00B462CA" w:rsidRPr="00E5384A">
              <w:rPr>
                <w:lang w:val="en-US"/>
              </w:rPr>
              <w:t xml:space="preserve"> ý” </w:t>
            </w:r>
            <w:proofErr w:type="spellStart"/>
            <w:r w:rsidR="00B462CA" w:rsidRPr="00E5384A">
              <w:rPr>
                <w:lang w:val="en-US"/>
              </w:rPr>
              <w:t>hoặc</w:t>
            </w:r>
            <w:proofErr w:type="spellEnd"/>
            <w:r w:rsidR="00B462CA" w:rsidRPr="00E5384A">
              <w:rPr>
                <w:lang w:val="en-US"/>
              </w:rPr>
              <w:t xml:space="preserve"> di </w:t>
            </w:r>
            <w:proofErr w:type="spellStart"/>
            <w:r w:rsidR="00B462CA" w:rsidRPr="00E5384A">
              <w:rPr>
                <w:lang w:val="en-US"/>
              </w:rPr>
              <w:t>chuyển</w:t>
            </w:r>
            <w:proofErr w:type="spellEnd"/>
            <w:r w:rsidR="00B462CA" w:rsidRPr="00E5384A">
              <w:rPr>
                <w:lang w:val="en-US"/>
              </w:rPr>
              <w:t xml:space="preserve"> </w:t>
            </w:r>
            <w:proofErr w:type="spellStart"/>
            <w:r w:rsidR="00B462CA" w:rsidRPr="00E5384A">
              <w:rPr>
                <w:lang w:val="en-US"/>
              </w:rPr>
              <w:t>xuống</w:t>
            </w:r>
            <w:proofErr w:type="spellEnd"/>
            <w:r w:rsidR="00B462CA" w:rsidRPr="00E5384A">
              <w:rPr>
                <w:lang w:val="en-US"/>
              </w:rPr>
              <w:t xml:space="preserve"> </w:t>
            </w:r>
            <w:proofErr w:type="spellStart"/>
            <w:r w:rsidR="00B462CA" w:rsidRPr="00E5384A">
              <w:rPr>
                <w:lang w:val="en-US"/>
              </w:rPr>
              <w:t>vùng</w:t>
            </w:r>
            <w:proofErr w:type="spellEnd"/>
            <w:r w:rsidR="00B462CA" w:rsidRPr="00E5384A">
              <w:rPr>
                <w:lang w:val="en-US"/>
              </w:rPr>
              <w:t xml:space="preserve"> </w:t>
            </w:r>
            <w:proofErr w:type="spellStart"/>
            <w:r w:rsidR="00B462CA" w:rsidRPr="00E5384A">
              <w:rPr>
                <w:lang w:val="en-US"/>
              </w:rPr>
              <w:t>góp</w:t>
            </w:r>
            <w:proofErr w:type="spellEnd"/>
            <w:r w:rsidR="00B462CA" w:rsidRPr="00E5384A">
              <w:rPr>
                <w:lang w:val="en-US"/>
              </w:rPr>
              <w:t xml:space="preserve"> ý</w:t>
            </w:r>
          </w:p>
          <w:p w14:paraId="2102094B" w14:textId="77777777" w:rsidR="005E59C5" w:rsidRPr="00E5384A" w:rsidRDefault="005E59C5">
            <w:pPr>
              <w:pStyle w:val="ListParagraph"/>
              <w:numPr>
                <w:ilvl w:val="0"/>
                <w:numId w:val="14"/>
              </w:numPr>
              <w:spacing w:before="120"/>
              <w:ind w:left="714" w:hanging="357"/>
              <w:rPr>
                <w:lang w:val="en-US"/>
              </w:rPr>
            </w:pPr>
            <w:proofErr w:type="spellStart"/>
            <w:r w:rsidRPr="00E5384A">
              <w:rPr>
                <w:lang w:val="en-US"/>
              </w:rPr>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điền</w:t>
            </w:r>
            <w:proofErr w:type="spellEnd"/>
            <w:r w:rsidRPr="00E5384A">
              <w:rPr>
                <w:lang w:val="en-US"/>
              </w:rPr>
              <w:t xml:space="preserve"> </w:t>
            </w:r>
            <w:proofErr w:type="spellStart"/>
            <w:r w:rsidRPr="00E5384A">
              <w:rPr>
                <w:lang w:val="en-US"/>
              </w:rPr>
              <w:t>đầy</w:t>
            </w:r>
            <w:proofErr w:type="spellEnd"/>
            <w:r w:rsidRPr="00E5384A">
              <w:rPr>
                <w:lang w:val="en-US"/>
              </w:rPr>
              <w:t xml:space="preserve"> </w:t>
            </w:r>
            <w:proofErr w:type="spellStart"/>
            <w:r w:rsidRPr="00E5384A">
              <w:rPr>
                <w:lang w:val="en-US"/>
              </w:rPr>
              <w:t>đủ</w:t>
            </w:r>
            <w:proofErr w:type="spellEnd"/>
            <w:r w:rsidRPr="00E5384A">
              <w:rPr>
                <w:lang w:val="en-US"/>
              </w:rPr>
              <w:t xml:space="preserve"> </w:t>
            </w:r>
            <w:proofErr w:type="spellStart"/>
            <w:r w:rsidRPr="00E5384A">
              <w:rPr>
                <w:lang w:val="en-US"/>
              </w:rPr>
              <w:t>thông</w:t>
            </w:r>
            <w:proofErr w:type="spellEnd"/>
            <w:r w:rsidRPr="00E5384A">
              <w:rPr>
                <w:lang w:val="en-US"/>
              </w:rPr>
              <w:t xml:space="preserve"> tin </w:t>
            </w:r>
            <w:proofErr w:type="spellStart"/>
            <w:r w:rsidR="006B206D" w:rsidRPr="00E5384A">
              <w:rPr>
                <w:lang w:val="en-US"/>
              </w:rPr>
              <w:t>góp</w:t>
            </w:r>
            <w:proofErr w:type="spellEnd"/>
            <w:r w:rsidR="006B206D" w:rsidRPr="00E5384A">
              <w:rPr>
                <w:lang w:val="en-US"/>
              </w:rPr>
              <w:t xml:space="preserve"> ý</w:t>
            </w:r>
            <w:r w:rsidRPr="00E5384A">
              <w:rPr>
                <w:lang w:val="en-US"/>
              </w:rPr>
              <w:t xml:space="preserve">: </w:t>
            </w:r>
            <w:r w:rsidR="006B206D" w:rsidRPr="00E5384A">
              <w:rPr>
                <w:lang w:val="en-US"/>
              </w:rPr>
              <w:t xml:space="preserve">email, </w:t>
            </w:r>
            <w:proofErr w:type="spellStart"/>
            <w:r w:rsidR="006B206D" w:rsidRPr="00E5384A">
              <w:rPr>
                <w:lang w:val="en-US"/>
              </w:rPr>
              <w:t>số</w:t>
            </w:r>
            <w:proofErr w:type="spellEnd"/>
            <w:r w:rsidR="006B206D" w:rsidRPr="00E5384A">
              <w:rPr>
                <w:lang w:val="en-US"/>
              </w:rPr>
              <w:t xml:space="preserve"> </w:t>
            </w:r>
            <w:proofErr w:type="spellStart"/>
            <w:r w:rsidR="006B206D" w:rsidRPr="00E5384A">
              <w:rPr>
                <w:lang w:val="en-US"/>
              </w:rPr>
              <w:t>điện</w:t>
            </w:r>
            <w:proofErr w:type="spellEnd"/>
            <w:r w:rsidR="006B206D" w:rsidRPr="00E5384A">
              <w:rPr>
                <w:lang w:val="en-US"/>
              </w:rPr>
              <w:t xml:space="preserve"> </w:t>
            </w:r>
            <w:proofErr w:type="spellStart"/>
            <w:r w:rsidR="006B206D" w:rsidRPr="00E5384A">
              <w:rPr>
                <w:lang w:val="en-US"/>
              </w:rPr>
              <w:t>thoại</w:t>
            </w:r>
            <w:proofErr w:type="spellEnd"/>
            <w:r w:rsidR="006B206D" w:rsidRPr="00E5384A">
              <w:rPr>
                <w:lang w:val="en-US"/>
              </w:rPr>
              <w:t xml:space="preserve">, </w:t>
            </w:r>
            <w:proofErr w:type="spellStart"/>
            <w:r w:rsidR="006B206D" w:rsidRPr="00E5384A">
              <w:rPr>
                <w:lang w:val="en-US"/>
              </w:rPr>
              <w:t>họ</w:t>
            </w:r>
            <w:proofErr w:type="spellEnd"/>
            <w:r w:rsidR="006B206D" w:rsidRPr="00E5384A">
              <w:rPr>
                <w:lang w:val="en-US"/>
              </w:rPr>
              <w:t xml:space="preserve"> </w:t>
            </w:r>
            <w:proofErr w:type="spellStart"/>
            <w:r w:rsidR="006B206D" w:rsidRPr="00E5384A">
              <w:rPr>
                <w:lang w:val="en-US"/>
              </w:rPr>
              <w:t>và</w:t>
            </w:r>
            <w:proofErr w:type="spellEnd"/>
            <w:r w:rsidR="006B206D" w:rsidRPr="00E5384A">
              <w:rPr>
                <w:lang w:val="en-US"/>
              </w:rPr>
              <w:t xml:space="preserve"> </w:t>
            </w:r>
            <w:proofErr w:type="spellStart"/>
            <w:r w:rsidR="006B206D" w:rsidRPr="00E5384A">
              <w:rPr>
                <w:lang w:val="en-US"/>
              </w:rPr>
              <w:t>tên</w:t>
            </w:r>
            <w:proofErr w:type="spellEnd"/>
            <w:r w:rsidR="006B206D" w:rsidRPr="00E5384A">
              <w:rPr>
                <w:lang w:val="en-US"/>
              </w:rPr>
              <w:t xml:space="preserve">, </w:t>
            </w:r>
            <w:proofErr w:type="spellStart"/>
            <w:r w:rsidR="006B206D" w:rsidRPr="00E5384A">
              <w:rPr>
                <w:lang w:val="en-US"/>
              </w:rPr>
              <w:t>nội</w:t>
            </w:r>
            <w:proofErr w:type="spellEnd"/>
            <w:r w:rsidR="006B206D" w:rsidRPr="00E5384A">
              <w:rPr>
                <w:lang w:val="en-US"/>
              </w:rPr>
              <w:t xml:space="preserve"> dung </w:t>
            </w:r>
            <w:proofErr w:type="spellStart"/>
            <w:r w:rsidR="006B206D" w:rsidRPr="00E5384A">
              <w:rPr>
                <w:lang w:val="en-US"/>
              </w:rPr>
              <w:t>góp</w:t>
            </w:r>
            <w:proofErr w:type="spellEnd"/>
            <w:r w:rsidR="006B206D" w:rsidRPr="00E5384A">
              <w:rPr>
                <w:lang w:val="en-US"/>
              </w:rPr>
              <w:t xml:space="preserve"> ý</w:t>
            </w:r>
            <w:r w:rsidRPr="00E5384A">
              <w:rPr>
                <w:lang w:val="en-US"/>
              </w:rPr>
              <w:t xml:space="preserve"> </w:t>
            </w:r>
            <w:proofErr w:type="spellStart"/>
            <w:r w:rsidRPr="00E5384A">
              <w:rPr>
                <w:lang w:val="en-US"/>
              </w:rPr>
              <w:t>và</w:t>
            </w:r>
            <w:proofErr w:type="spellEnd"/>
            <w:r w:rsidRPr="00E5384A">
              <w:rPr>
                <w:lang w:val="en-US"/>
              </w:rPr>
              <w:t xml:space="preserve"> </w:t>
            </w:r>
            <w:proofErr w:type="spellStart"/>
            <w:r w:rsidRPr="00E5384A">
              <w:rPr>
                <w:lang w:val="en-US"/>
              </w:rPr>
              <w:t>chọn</w:t>
            </w:r>
            <w:proofErr w:type="spellEnd"/>
            <w:r w:rsidRPr="00E5384A">
              <w:rPr>
                <w:lang w:val="en-US"/>
              </w:rPr>
              <w:t xml:space="preserve"> </w:t>
            </w:r>
            <w:proofErr w:type="spellStart"/>
            <w:r w:rsidRPr="00E5384A">
              <w:rPr>
                <w:lang w:val="en-US"/>
              </w:rPr>
              <w:t>nút</w:t>
            </w:r>
            <w:proofErr w:type="spellEnd"/>
            <w:r w:rsidRPr="00E5384A">
              <w:rPr>
                <w:lang w:val="en-US"/>
              </w:rPr>
              <w:t xml:space="preserve"> “</w:t>
            </w:r>
            <w:proofErr w:type="spellStart"/>
            <w:r w:rsidR="006B206D" w:rsidRPr="00E5384A">
              <w:rPr>
                <w:lang w:val="en-US"/>
              </w:rPr>
              <w:t>Góp</w:t>
            </w:r>
            <w:proofErr w:type="spellEnd"/>
            <w:r w:rsidR="006B206D" w:rsidRPr="00E5384A">
              <w:rPr>
                <w:lang w:val="en-US"/>
              </w:rPr>
              <w:t xml:space="preserve"> ý</w:t>
            </w:r>
            <w:r w:rsidRPr="00E5384A">
              <w:rPr>
                <w:lang w:val="en-US"/>
              </w:rPr>
              <w:t>”</w:t>
            </w:r>
          </w:p>
          <w:p w14:paraId="662B3BA4" w14:textId="77777777" w:rsidR="005E59C5" w:rsidRPr="00E5384A" w:rsidRDefault="005E59C5">
            <w:pPr>
              <w:pStyle w:val="ListParagraph"/>
              <w:numPr>
                <w:ilvl w:val="0"/>
                <w:numId w:val="14"/>
              </w:numPr>
              <w:spacing w:before="120"/>
              <w:ind w:left="714" w:hanging="357"/>
              <w:rPr>
                <w:lang w:val="en-US"/>
              </w:rPr>
            </w:pPr>
            <w:proofErr w:type="spellStart"/>
            <w:r w:rsidRPr="00E5384A">
              <w:rPr>
                <w:lang w:val="en-US"/>
              </w:rPr>
              <w:t>Hệ</w:t>
            </w:r>
            <w:proofErr w:type="spellEnd"/>
            <w:r w:rsidRPr="00E5384A">
              <w:rPr>
                <w:lang w:val="en-US"/>
              </w:rPr>
              <w:t xml:space="preserve"> </w:t>
            </w:r>
            <w:proofErr w:type="spellStart"/>
            <w:r w:rsidRPr="00E5384A">
              <w:rPr>
                <w:lang w:val="en-US"/>
              </w:rPr>
              <w:t>thống</w:t>
            </w:r>
            <w:proofErr w:type="spellEnd"/>
            <w:r w:rsidRPr="00E5384A">
              <w:rPr>
                <w:lang w:val="en-US"/>
              </w:rPr>
              <w:t xml:space="preserve"> </w:t>
            </w:r>
            <w:proofErr w:type="spellStart"/>
            <w:r w:rsidRPr="00E5384A">
              <w:rPr>
                <w:lang w:val="en-US"/>
              </w:rPr>
              <w:t>kiểm</w:t>
            </w:r>
            <w:proofErr w:type="spellEnd"/>
            <w:r w:rsidRPr="00E5384A">
              <w:rPr>
                <w:lang w:val="en-US"/>
              </w:rPr>
              <w:t xml:space="preserve"> </w:t>
            </w:r>
            <w:proofErr w:type="spellStart"/>
            <w:r w:rsidRPr="00E5384A">
              <w:rPr>
                <w:lang w:val="en-US"/>
              </w:rPr>
              <w:t>tra</w:t>
            </w:r>
            <w:proofErr w:type="spellEnd"/>
            <w:r w:rsidRPr="00E5384A">
              <w:rPr>
                <w:lang w:val="en-US"/>
              </w:rPr>
              <w:t xml:space="preserve"> </w:t>
            </w:r>
            <w:proofErr w:type="spellStart"/>
            <w:r w:rsidRPr="00E5384A">
              <w:rPr>
                <w:lang w:val="en-US"/>
              </w:rPr>
              <w:t>dữ</w:t>
            </w:r>
            <w:proofErr w:type="spellEnd"/>
            <w:r w:rsidRPr="00E5384A">
              <w:rPr>
                <w:lang w:val="en-US"/>
              </w:rPr>
              <w:t xml:space="preserve"> </w:t>
            </w:r>
            <w:proofErr w:type="spellStart"/>
            <w:r w:rsidRPr="00E5384A">
              <w:rPr>
                <w:lang w:val="en-US"/>
              </w:rPr>
              <w:t>liệu</w:t>
            </w:r>
            <w:proofErr w:type="spellEnd"/>
            <w:r w:rsidRPr="00E5384A">
              <w:rPr>
                <w:lang w:val="en-US"/>
              </w:rPr>
              <w:t xml:space="preserve"> </w:t>
            </w:r>
            <w:proofErr w:type="spellStart"/>
            <w:r w:rsidRPr="00E5384A">
              <w:rPr>
                <w:lang w:val="en-US"/>
              </w:rPr>
              <w:t>nhập</w:t>
            </w:r>
            <w:proofErr w:type="spellEnd"/>
            <w:r w:rsidRPr="00E5384A">
              <w:rPr>
                <w:lang w:val="en-US"/>
              </w:rPr>
              <w:t xml:space="preserve"> </w:t>
            </w:r>
            <w:proofErr w:type="spellStart"/>
            <w:r w:rsidRPr="00E5384A">
              <w:rPr>
                <w:lang w:val="en-US"/>
              </w:rPr>
              <w:t>vào</w:t>
            </w:r>
            <w:proofErr w:type="spellEnd"/>
            <w:r w:rsidRPr="00E5384A">
              <w:rPr>
                <w:lang w:val="en-US"/>
              </w:rPr>
              <w:t> </w:t>
            </w:r>
          </w:p>
          <w:p w14:paraId="239BE1AA" w14:textId="77777777" w:rsidR="00E5384A" w:rsidRDefault="00AA15EB">
            <w:pPr>
              <w:pStyle w:val="ListParagraph"/>
              <w:numPr>
                <w:ilvl w:val="0"/>
                <w:numId w:val="14"/>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ơn</w:t>
            </w:r>
            <w:proofErr w:type="spellEnd"/>
          </w:p>
          <w:p w14:paraId="2E2CFD7E" w14:textId="77777777" w:rsidR="00AA15EB" w:rsidRDefault="00AA15EB">
            <w:pPr>
              <w:pStyle w:val="ListParagraph"/>
              <w:numPr>
                <w:ilvl w:val="0"/>
                <w:numId w:val="14"/>
              </w:numPr>
              <w:spacing w:before="120"/>
              <w:ind w:left="714" w:hanging="357"/>
              <w:rPr>
                <w:lang w:val="en-US"/>
              </w:rPr>
            </w:pPr>
            <w:r>
              <w:rPr>
                <w:lang w:val="en-US"/>
              </w:rPr>
              <w:t xml:space="preserve">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14:paraId="0F05903C" w14:textId="77777777" w:rsidR="00E5384A" w:rsidRDefault="00E5384A" w:rsidP="00E5384A">
            <w:pPr>
              <w:spacing w:before="120"/>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Pr>
                <w:lang w:val="en-US"/>
              </w:rPr>
              <w:t>:</w:t>
            </w:r>
          </w:p>
          <w:p w14:paraId="637B0FE2" w14:textId="77777777" w:rsidR="00AA15EB" w:rsidRPr="00AA15EB" w:rsidRDefault="00AA15EB">
            <w:pPr>
              <w:pStyle w:val="ListParagraph"/>
              <w:numPr>
                <w:ilvl w:val="0"/>
                <w:numId w:val="26"/>
              </w:numPr>
              <w:spacing w:before="120"/>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4 ở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ở </w:t>
            </w:r>
            <w:proofErr w:type="spellStart"/>
            <w:r>
              <w:rPr>
                <w:lang w:val="en-US"/>
              </w:rPr>
              <w:t>dưới</w:t>
            </w:r>
            <w:proofErr w:type="spellEnd"/>
            <w:r>
              <w:rPr>
                <w:lang w:val="en-US"/>
              </w:rPr>
              <w:t xml:space="preserve"> ô </w:t>
            </w:r>
            <w:proofErr w:type="spellStart"/>
            <w:r>
              <w:rPr>
                <w:lang w:val="en-US"/>
              </w:rPr>
              <w:t>nhập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14:paraId="031D32E3" w14:textId="77777777" w:rsidR="00E5384A" w:rsidRPr="00AA15EB" w:rsidRDefault="00E5384A">
            <w:pPr>
              <w:pStyle w:val="ListParagraph"/>
              <w:numPr>
                <w:ilvl w:val="0"/>
                <w:numId w:val="26"/>
              </w:numPr>
              <w:spacing w:before="120"/>
              <w:rPr>
                <w:lang w:val="en-US"/>
              </w:rPr>
            </w:pPr>
            <w:r w:rsidRPr="00E5384A">
              <w:t>Tại bất kỳ bước nào trong luồng cơ bản, nếu không kết nối được với cơ sở dữ liệu thì hệ thống sẽ hiển thị một thông báo lỗi và use case kết thúc</w:t>
            </w:r>
            <w:r w:rsidRPr="00AA15EB">
              <w:rPr>
                <w:lang w:val="en-US"/>
              </w:rPr>
              <w:t>.</w:t>
            </w:r>
          </w:p>
        </w:tc>
      </w:tr>
      <w:tr w:rsidR="005E59C5" w:rsidRPr="005E59C5" w14:paraId="447C62A2"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60983" w14:textId="77777777" w:rsidR="005E59C5" w:rsidRPr="005E59C5" w:rsidRDefault="005E59C5" w:rsidP="007444DA">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A6CE" w14:textId="77777777" w:rsidR="005E59C5" w:rsidRDefault="005E59C5">
            <w:pPr>
              <w:numPr>
                <w:ilvl w:val="0"/>
                <w:numId w:val="11"/>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sidRPr="005E59C5">
              <w:rPr>
                <w:lang w:val="en-US"/>
              </w:rPr>
              <w:t>truy</w:t>
            </w:r>
            <w:proofErr w:type="spellEnd"/>
            <w:r w:rsidRPr="005E59C5">
              <w:rPr>
                <w:lang w:val="en-US"/>
              </w:rPr>
              <w:t xml:space="preserve"> </w:t>
            </w:r>
            <w:proofErr w:type="spellStart"/>
            <w:r w:rsidRPr="005E59C5">
              <w:rPr>
                <w:lang w:val="en-US"/>
              </w:rPr>
              <w:t>cập</w:t>
            </w:r>
            <w:proofErr w:type="spellEnd"/>
            <w:r w:rsidRPr="005E59C5">
              <w:rPr>
                <w:lang w:val="en-US"/>
              </w:rPr>
              <w:t xml:space="preserve"> </w:t>
            </w:r>
            <w:proofErr w:type="spellStart"/>
            <w:r w:rsidRPr="005E59C5">
              <w:rPr>
                <w:lang w:val="en-US"/>
              </w:rPr>
              <w:t>vào</w:t>
            </w:r>
            <w:proofErr w:type="spellEnd"/>
            <w:r w:rsidRPr="005E59C5">
              <w:rPr>
                <w:lang w:val="en-US"/>
              </w:rPr>
              <w:t xml:space="preserve"> </w:t>
            </w:r>
            <w:proofErr w:type="spellStart"/>
            <w:r w:rsidRPr="005E59C5">
              <w:rPr>
                <w:lang w:val="en-US"/>
              </w:rPr>
              <w:t>trang</w:t>
            </w:r>
            <w:proofErr w:type="spellEnd"/>
            <w:r w:rsidRPr="005E59C5">
              <w:rPr>
                <w:lang w:val="en-US"/>
              </w:rPr>
              <w:t xml:space="preserve"> </w:t>
            </w:r>
            <w:proofErr w:type="spellStart"/>
            <w:r w:rsidR="006B206D">
              <w:rPr>
                <w:lang w:val="en-US"/>
              </w:rPr>
              <w:t>chủ</w:t>
            </w:r>
            <w:proofErr w:type="spellEnd"/>
            <w:r w:rsidR="006B206D">
              <w:rPr>
                <w:lang w:val="en-US"/>
              </w:rPr>
              <w:t>.</w:t>
            </w:r>
          </w:p>
          <w:p w14:paraId="1816F9DD" w14:textId="77777777" w:rsidR="00242753" w:rsidRPr="005E59C5" w:rsidRDefault="00242753" w:rsidP="00242753">
            <w:pPr>
              <w:rPr>
                <w:lang w:val="en-US"/>
              </w:rPr>
            </w:pPr>
          </w:p>
        </w:tc>
      </w:tr>
      <w:tr w:rsidR="005E59C5" w:rsidRPr="005E59C5" w14:paraId="058080EB"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0C866" w14:textId="77777777" w:rsidR="005E59C5" w:rsidRPr="005E59C5" w:rsidRDefault="005E59C5"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4F24F" w14:textId="77777777" w:rsidR="005E59C5" w:rsidRPr="005E59C5" w:rsidRDefault="005E59C5" w:rsidP="0049451F">
            <w:pPr>
              <w:keepNext/>
              <w:ind w:left="0" w:firstLine="0"/>
              <w:rPr>
                <w:lang w:val="en-US"/>
              </w:rPr>
            </w:pPr>
          </w:p>
        </w:tc>
      </w:tr>
    </w:tbl>
    <w:p w14:paraId="2DDE5E09" w14:textId="77777777" w:rsidR="0049451F" w:rsidRPr="0049451F" w:rsidRDefault="0049451F">
      <w:pPr>
        <w:pStyle w:val="Caption"/>
      </w:pPr>
      <w:bookmarkStart w:id="87" w:name="_Toc185540014"/>
      <w:bookmarkStart w:id="88" w:name="_Toc185540967"/>
      <w:r>
        <w:t xml:space="preserve">Bảng </w:t>
      </w:r>
      <w:fldSimple w:instr=" SEQ Bảng \* ARABIC ">
        <w:r>
          <w:rPr>
            <w:noProof/>
          </w:rPr>
          <w:t>2</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góp</w:t>
      </w:r>
      <w:proofErr w:type="spellEnd"/>
      <w:r w:rsidRPr="0049451F">
        <w:rPr>
          <w:lang w:val="en-US"/>
        </w:rPr>
        <w:t xml:space="preserve"> ý</w:t>
      </w:r>
      <w:bookmarkEnd w:id="87"/>
      <w:bookmarkEnd w:id="88"/>
    </w:p>
    <w:p w14:paraId="46CA4E9E" w14:textId="77777777" w:rsidR="007C0207" w:rsidRDefault="00E5384A" w:rsidP="007C0207">
      <w:pPr>
        <w:keepNext/>
        <w:ind w:left="0" w:firstLine="0"/>
      </w:pPr>
      <w:r w:rsidRPr="00715D87">
        <w:rPr>
          <w:noProof/>
          <w:lang w:val="en-US"/>
        </w:rPr>
        <w:drawing>
          <wp:inline distT="0" distB="0" distL="0" distR="0" wp14:anchorId="51202FF9" wp14:editId="5ADD51D3">
            <wp:extent cx="5835650" cy="3359785"/>
            <wp:effectExtent l="0" t="0" r="0" b="0"/>
            <wp:docPr id="1997986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14:paraId="5A36EAF3" w14:textId="5FE9CD4B" w:rsidR="00E5384A" w:rsidRPr="007C0207" w:rsidRDefault="007C0207" w:rsidP="007C0207">
      <w:pPr>
        <w:pStyle w:val="Caption"/>
        <w:rPr>
          <w:lang w:val="en-US"/>
        </w:rPr>
      </w:pPr>
      <w:bookmarkStart w:id="89" w:name="_Toc185539959"/>
      <w:bookmarkStart w:id="90" w:name="_Toc185550505"/>
      <w:r>
        <w:t xml:space="preserve">Hình </w:t>
      </w:r>
      <w:fldSimple w:instr=" SEQ Hình \* ARABIC ">
        <w:r w:rsidR="00A60B7E">
          <w:rPr>
            <w:noProof/>
          </w:rPr>
          <w:t>3</w:t>
        </w:r>
      </w:fldSimple>
      <w:r w:rsidR="002D14E4">
        <w:rPr>
          <w:lang w:val="en-US"/>
        </w:rPr>
        <w:t>:</w:t>
      </w:r>
      <w:r>
        <w:rPr>
          <w:lang w:val="en-US"/>
        </w:rPr>
        <w:t xml:space="preserve"> </w:t>
      </w:r>
      <w:r w:rsidRPr="00E5384A">
        <w:t xml:space="preserve">Biểu đồ phân ra </w:t>
      </w:r>
      <w:r w:rsidR="00016046">
        <w:t>use case</w:t>
      </w:r>
      <w:r w:rsidRPr="00E5384A">
        <w:t xml:space="preserve"> góp ý</w:t>
      </w:r>
      <w:bookmarkEnd w:id="89"/>
      <w:bookmarkEnd w:id="90"/>
    </w:p>
    <w:p w14:paraId="07E0472B" w14:textId="77777777" w:rsidR="006B206D" w:rsidRPr="005E59C5" w:rsidRDefault="006B206D" w:rsidP="00FB6898">
      <w:pPr>
        <w:pStyle w:val="Heading4"/>
      </w:pPr>
      <w:r>
        <w:lastRenderedPageBreak/>
        <w:t xml:space="preserve">Đặc tả use case </w:t>
      </w:r>
      <w:r w:rsidR="009A1973">
        <w:t>thêm</w:t>
      </w:r>
      <w:r>
        <w:t xml:space="preserve"> tiểu sử</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6B206D" w:rsidRPr="005E59C5" w14:paraId="153C6D07"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6FCC3" w14:textId="77777777" w:rsidR="006B206D" w:rsidRPr="005E59C5" w:rsidRDefault="006B206D"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B8AE7" w14:textId="77777777" w:rsidR="006B206D" w:rsidRPr="005E59C5" w:rsidRDefault="009A1973" w:rsidP="007444DA">
            <w:pPr>
              <w:ind w:left="0" w:firstLine="0"/>
              <w:rPr>
                <w:lang w:val="en-US"/>
              </w:rPr>
            </w:pPr>
            <w:proofErr w:type="spellStart"/>
            <w:r>
              <w:rPr>
                <w:lang w:val="en-US"/>
              </w:rPr>
              <w:t>Thêm</w:t>
            </w:r>
            <w:proofErr w:type="spellEnd"/>
            <w:r w:rsidR="0072068B" w:rsidRPr="0072068B">
              <w:rPr>
                <w:lang w:val="en-US"/>
              </w:rPr>
              <w:t xml:space="preserve"> </w:t>
            </w:r>
            <w:proofErr w:type="spellStart"/>
            <w:r w:rsidR="0072068B" w:rsidRPr="0072068B">
              <w:rPr>
                <w:lang w:val="en-US"/>
              </w:rPr>
              <w:t>tiểu</w:t>
            </w:r>
            <w:proofErr w:type="spellEnd"/>
            <w:r w:rsidR="0072068B" w:rsidRPr="0072068B">
              <w:rPr>
                <w:lang w:val="en-US"/>
              </w:rPr>
              <w:t xml:space="preserve"> </w:t>
            </w:r>
            <w:proofErr w:type="spellStart"/>
            <w:r w:rsidR="0072068B" w:rsidRPr="0072068B">
              <w:rPr>
                <w:lang w:val="en-US"/>
              </w:rPr>
              <w:t>sử</w:t>
            </w:r>
            <w:proofErr w:type="spellEnd"/>
          </w:p>
        </w:tc>
      </w:tr>
      <w:tr w:rsidR="00AD0FEB" w:rsidRPr="005E59C5" w14:paraId="3A6AC357"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2F665B" w14:textId="77777777" w:rsidR="00AD0FEB" w:rsidRPr="005E59C5" w:rsidRDefault="00AD0FEB" w:rsidP="007444DA">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768F79" w14:textId="77777777"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bổ</w:t>
            </w:r>
            <w:proofErr w:type="spellEnd"/>
            <w:r>
              <w:rPr>
                <w:lang w:val="en-US"/>
              </w:rPr>
              <w:t xml:space="preserve"> sung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tc>
      </w:tr>
      <w:tr w:rsidR="006B206D" w:rsidRPr="005E59C5" w14:paraId="49BDDCC0"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4A4CB" w14:textId="77777777" w:rsidR="006B206D" w:rsidRPr="005E59C5" w:rsidRDefault="006B206D"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2BE75" w14:textId="77777777" w:rsidR="006B206D" w:rsidRDefault="006B206D"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14:paraId="6E118FFA" w14:textId="77777777" w:rsidR="00AA15EB" w:rsidRPr="00AA15EB" w:rsidRDefault="00AA15EB">
            <w:pPr>
              <w:pStyle w:val="ListParagraph"/>
              <w:numPr>
                <w:ilvl w:val="0"/>
                <w:numId w:val="15"/>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w:t>
            </w:r>
          </w:p>
          <w:p w14:paraId="32CD653A" w14:textId="77777777" w:rsidR="0072068B" w:rsidRPr="00E5384A" w:rsidRDefault="00E5384A">
            <w:pPr>
              <w:pStyle w:val="ListParagraph"/>
              <w:numPr>
                <w:ilvl w:val="0"/>
                <w:numId w:val="15"/>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242753">
              <w:rPr>
                <w:lang w:val="en-US"/>
              </w:rPr>
              <w:t xml:space="preserve"> </w:t>
            </w:r>
            <w:proofErr w:type="spellStart"/>
            <w:r w:rsidR="00242753">
              <w:rPr>
                <w:lang w:val="en-US"/>
              </w:rPr>
              <w:t>kích</w:t>
            </w:r>
            <w:proofErr w:type="spellEnd"/>
            <w:r w:rsidR="00242753">
              <w:rPr>
                <w:lang w:val="en-US"/>
              </w:rPr>
              <w:t xml:space="preserve"> </w:t>
            </w:r>
            <w:proofErr w:type="spellStart"/>
            <w:r w:rsidR="00242753">
              <w:rPr>
                <w:lang w:val="en-US"/>
              </w:rPr>
              <w:t>vào</w:t>
            </w:r>
            <w:proofErr w:type="spellEnd"/>
            <w:r w:rsidR="00242753">
              <w:rPr>
                <w:lang w:val="en-US"/>
              </w:rPr>
              <w:t xml:space="preserve"> </w:t>
            </w:r>
            <w:proofErr w:type="spellStart"/>
            <w:r w:rsidR="00242753">
              <w:rPr>
                <w:lang w:val="en-US"/>
              </w:rPr>
              <w:t>biểu</w:t>
            </w:r>
            <w:proofErr w:type="spellEnd"/>
            <w:r w:rsidR="00242753">
              <w:rPr>
                <w:lang w:val="en-US"/>
              </w:rPr>
              <w:t xml:space="preserve"> </w:t>
            </w:r>
            <w:proofErr w:type="spellStart"/>
            <w:r w:rsidR="00242753">
              <w:rPr>
                <w:lang w:val="en-US"/>
              </w:rPr>
              <w:t>tượng</w:t>
            </w:r>
            <w:proofErr w:type="spellEnd"/>
            <w:r w:rsidR="00242753">
              <w:rPr>
                <w:lang w:val="en-US"/>
              </w:rPr>
              <w:t xml:space="preserve"> </w:t>
            </w:r>
            <w:proofErr w:type="spellStart"/>
            <w:r w:rsidR="00242753">
              <w:rPr>
                <w:lang w:val="en-US"/>
              </w:rPr>
              <w:t>thêm</w:t>
            </w:r>
            <w:proofErr w:type="spellEnd"/>
            <w:r w:rsidR="00242753">
              <w:rPr>
                <w:lang w:val="en-US"/>
              </w:rPr>
              <w:t xml:space="preserve"> </w:t>
            </w:r>
            <w:proofErr w:type="spellStart"/>
            <w:r w:rsidR="00242753">
              <w:rPr>
                <w:lang w:val="en-US"/>
              </w:rPr>
              <w:t>tiểu</w:t>
            </w:r>
            <w:proofErr w:type="spellEnd"/>
            <w:r w:rsidR="00242753">
              <w:rPr>
                <w:lang w:val="en-US"/>
              </w:rPr>
              <w:t xml:space="preserve"> </w:t>
            </w:r>
            <w:proofErr w:type="spellStart"/>
            <w:r w:rsidR="00242753">
              <w:rPr>
                <w:lang w:val="en-US"/>
              </w:rPr>
              <w:t>sử</w:t>
            </w:r>
            <w:proofErr w:type="spellEnd"/>
            <w:r w:rsidR="00AA15EB">
              <w:rPr>
                <w:lang w:val="en-US"/>
              </w:rPr>
              <w:t>.</w:t>
            </w:r>
          </w:p>
          <w:p w14:paraId="0CB14235" w14:textId="77777777" w:rsidR="0072068B" w:rsidRDefault="0072068B">
            <w:pPr>
              <w:pStyle w:val="ListParagraph"/>
              <w:numPr>
                <w:ilvl w:val="0"/>
                <w:numId w:val="15"/>
              </w:numPr>
              <w:spacing w:before="120"/>
              <w:ind w:left="714" w:hanging="357"/>
              <w:rPr>
                <w:lang w:val="en-US"/>
              </w:rPr>
            </w:pPr>
            <w:proofErr w:type="spellStart"/>
            <w:r w:rsidRPr="00E5384A">
              <w:rPr>
                <w:lang w:val="en-US"/>
              </w:rPr>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có</w:t>
            </w:r>
            <w:proofErr w:type="spellEnd"/>
            <w:r w:rsidRPr="00E5384A">
              <w:rPr>
                <w:lang w:val="en-US"/>
              </w:rPr>
              <w:t xml:space="preserve"> </w:t>
            </w:r>
            <w:proofErr w:type="spellStart"/>
            <w:r w:rsidRPr="00E5384A">
              <w:rPr>
                <w:lang w:val="en-US"/>
              </w:rPr>
              <w:t>thể</w:t>
            </w:r>
            <w:proofErr w:type="spellEnd"/>
            <w:r w:rsidRPr="00E5384A">
              <w:rPr>
                <w:lang w:val="en-US"/>
              </w:rPr>
              <w:t xml:space="preserve"> </w:t>
            </w:r>
            <w:proofErr w:type="spellStart"/>
            <w:r w:rsidRPr="00E5384A">
              <w:rPr>
                <w:lang w:val="en-US"/>
              </w:rPr>
              <w:t>thêm</w:t>
            </w:r>
            <w:proofErr w:type="spellEnd"/>
            <w:r w:rsidRPr="00E5384A">
              <w:rPr>
                <w:lang w:val="en-US"/>
              </w:rPr>
              <w:t xml:space="preserve"> (</w:t>
            </w:r>
            <w:proofErr w:type="spellStart"/>
            <w:r w:rsidRPr="00E5384A">
              <w:rPr>
                <w:lang w:val="en-US"/>
              </w:rPr>
              <w:t>nếu</w:t>
            </w:r>
            <w:proofErr w:type="spellEnd"/>
            <w:r w:rsidRPr="00E5384A">
              <w:rPr>
                <w:lang w:val="en-US"/>
              </w:rPr>
              <w:t xml:space="preserve"> </w:t>
            </w:r>
            <w:proofErr w:type="spellStart"/>
            <w:r w:rsidRPr="00E5384A">
              <w:rPr>
                <w:lang w:val="en-US"/>
              </w:rPr>
              <w:t>chưa</w:t>
            </w:r>
            <w:proofErr w:type="spellEnd"/>
            <w:r w:rsidRPr="00E5384A">
              <w:rPr>
                <w:lang w:val="en-US"/>
              </w:rPr>
              <w:t xml:space="preserve"> </w:t>
            </w:r>
            <w:proofErr w:type="spellStart"/>
            <w:r w:rsidRPr="00E5384A">
              <w:rPr>
                <w:lang w:val="en-US"/>
              </w:rPr>
              <w:t>có</w:t>
            </w:r>
            <w:proofErr w:type="spellEnd"/>
            <w:r w:rsidRPr="00E5384A">
              <w:rPr>
                <w:lang w:val="en-US"/>
              </w:rPr>
              <w:t xml:space="preserve"> </w:t>
            </w:r>
            <w:proofErr w:type="spellStart"/>
            <w:r w:rsidRPr="00E5384A">
              <w:rPr>
                <w:lang w:val="en-US"/>
              </w:rPr>
              <w:t>thông</w:t>
            </w:r>
            <w:proofErr w:type="spellEnd"/>
            <w:r w:rsidRPr="00E5384A">
              <w:rPr>
                <w:lang w:val="en-US"/>
              </w:rPr>
              <w:t xml:space="preserve"> tin), </w:t>
            </w:r>
            <w:proofErr w:type="spellStart"/>
            <w:r w:rsidRPr="00E5384A">
              <w:rPr>
                <w:lang w:val="en-US"/>
              </w:rPr>
              <w:t>sửa</w:t>
            </w:r>
            <w:proofErr w:type="spellEnd"/>
            <w:r w:rsidR="00582F17" w:rsidRPr="00E5384A">
              <w:rPr>
                <w:lang w:val="en-US"/>
              </w:rPr>
              <w:t xml:space="preserve"> </w:t>
            </w:r>
            <w:proofErr w:type="spellStart"/>
            <w:r w:rsidR="00582F17" w:rsidRPr="00E5384A">
              <w:rPr>
                <w:lang w:val="en-US"/>
              </w:rPr>
              <w:t>tiểu</w:t>
            </w:r>
            <w:proofErr w:type="spellEnd"/>
            <w:r w:rsidR="00582F17" w:rsidRPr="00E5384A">
              <w:rPr>
                <w:lang w:val="en-US"/>
              </w:rPr>
              <w:t xml:space="preserve"> </w:t>
            </w:r>
            <w:proofErr w:type="spellStart"/>
            <w:r w:rsidR="00582F17" w:rsidRPr="00E5384A">
              <w:rPr>
                <w:lang w:val="en-US"/>
              </w:rPr>
              <w:t>sử</w:t>
            </w:r>
            <w:proofErr w:type="spellEnd"/>
            <w:r w:rsidR="00582F17" w:rsidRPr="00E5384A">
              <w:rPr>
                <w:lang w:val="en-US"/>
              </w:rPr>
              <w:t xml:space="preserve"> </w:t>
            </w:r>
            <w:proofErr w:type="spellStart"/>
            <w:r w:rsidR="00582F17" w:rsidRPr="00E5384A">
              <w:rPr>
                <w:lang w:val="en-US"/>
              </w:rPr>
              <w:t>của</w:t>
            </w:r>
            <w:proofErr w:type="spellEnd"/>
            <w:r w:rsidR="00582F17" w:rsidRPr="00E5384A">
              <w:rPr>
                <w:lang w:val="en-US"/>
              </w:rPr>
              <w:t xml:space="preserve"> 1 </w:t>
            </w:r>
            <w:proofErr w:type="spellStart"/>
            <w:r w:rsidR="00582F17" w:rsidRPr="00E5384A">
              <w:rPr>
                <w:lang w:val="en-US"/>
              </w:rPr>
              <w:t>thành</w:t>
            </w:r>
            <w:proofErr w:type="spellEnd"/>
            <w:r w:rsidR="00582F17" w:rsidRPr="00E5384A">
              <w:rPr>
                <w:lang w:val="en-US"/>
              </w:rPr>
              <w:t xml:space="preserve"> </w:t>
            </w:r>
            <w:proofErr w:type="spellStart"/>
            <w:r w:rsidR="00582F17" w:rsidRPr="00E5384A">
              <w:rPr>
                <w:lang w:val="en-US"/>
              </w:rPr>
              <w:t>viên</w:t>
            </w:r>
            <w:proofErr w:type="spellEnd"/>
            <w:r w:rsidR="00582F17" w:rsidRPr="00E5384A">
              <w:rPr>
                <w:lang w:val="en-US"/>
              </w:rPr>
              <w:t xml:space="preserve"> </w:t>
            </w:r>
            <w:proofErr w:type="spellStart"/>
            <w:r w:rsidR="00582F17" w:rsidRPr="00E5384A">
              <w:rPr>
                <w:lang w:val="en-US"/>
              </w:rPr>
              <w:t>trong</w:t>
            </w:r>
            <w:proofErr w:type="spellEnd"/>
            <w:r w:rsidR="00582F17" w:rsidRPr="00E5384A">
              <w:rPr>
                <w:lang w:val="en-US"/>
              </w:rPr>
              <w:t xml:space="preserve"> </w:t>
            </w:r>
            <w:proofErr w:type="spellStart"/>
            <w:r w:rsidR="00582F17" w:rsidRPr="00E5384A">
              <w:rPr>
                <w:lang w:val="en-US"/>
              </w:rPr>
              <w:t>gia</w:t>
            </w:r>
            <w:proofErr w:type="spellEnd"/>
            <w:r w:rsidR="00582F17" w:rsidRPr="00E5384A">
              <w:rPr>
                <w:lang w:val="en-US"/>
              </w:rPr>
              <w:t xml:space="preserve"> </w:t>
            </w:r>
            <w:proofErr w:type="spellStart"/>
            <w:r w:rsidR="00582F17" w:rsidRPr="00E5384A">
              <w:rPr>
                <w:lang w:val="en-US"/>
              </w:rPr>
              <w:t>phả</w:t>
            </w:r>
            <w:proofErr w:type="spellEnd"/>
            <w:r w:rsidR="00AA15EB">
              <w:rPr>
                <w:lang w:val="en-US"/>
              </w:rPr>
              <w:t>.</w:t>
            </w:r>
          </w:p>
          <w:p w14:paraId="0745A075" w14:textId="77777777" w:rsidR="00242753" w:rsidRPr="00E5384A" w:rsidRDefault="00242753">
            <w:pPr>
              <w:pStyle w:val="ListParagraph"/>
              <w:numPr>
                <w:ilvl w:val="0"/>
                <w:numId w:val="15"/>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r w:rsidR="00AA15EB">
              <w:rPr>
                <w:lang w:val="en-US"/>
              </w:rPr>
              <w:t xml:space="preserve"> </w:t>
            </w:r>
            <w:proofErr w:type="spellStart"/>
            <w:r w:rsidR="00AA15EB">
              <w:rPr>
                <w:lang w:val="en-US"/>
              </w:rPr>
              <w:t>và</w:t>
            </w:r>
            <w:proofErr w:type="spellEnd"/>
            <w:r w:rsidR="00AA15EB">
              <w:rPr>
                <w:lang w:val="en-US"/>
              </w:rPr>
              <w:t xml:space="preserve"> </w:t>
            </w:r>
            <w:proofErr w:type="spellStart"/>
            <w:r w:rsidR="00AA15EB">
              <w:rPr>
                <w:lang w:val="en-US"/>
              </w:rPr>
              <w:t>bấm</w:t>
            </w:r>
            <w:proofErr w:type="spellEnd"/>
            <w:r w:rsidR="00AA15EB">
              <w:rPr>
                <w:lang w:val="en-US"/>
              </w:rPr>
              <w:t xml:space="preserve"> </w:t>
            </w:r>
            <w:proofErr w:type="spellStart"/>
            <w:r w:rsidR="00AA15EB">
              <w:rPr>
                <w:lang w:val="en-US"/>
              </w:rPr>
              <w:t>nút</w:t>
            </w:r>
            <w:proofErr w:type="spellEnd"/>
            <w:r w:rsidR="00AA15EB">
              <w:rPr>
                <w:lang w:val="en-US"/>
              </w:rPr>
              <w:t xml:space="preserve"> “Lưu”.</w:t>
            </w:r>
          </w:p>
          <w:p w14:paraId="15295AA2" w14:textId="77777777" w:rsidR="006B206D" w:rsidRPr="00E5384A" w:rsidRDefault="00582F17">
            <w:pPr>
              <w:pStyle w:val="ListParagraph"/>
              <w:numPr>
                <w:ilvl w:val="0"/>
                <w:numId w:val="15"/>
              </w:numPr>
              <w:spacing w:before="120"/>
              <w:ind w:left="714" w:hanging="357"/>
              <w:rPr>
                <w:lang w:val="en-US"/>
              </w:rPr>
            </w:pPr>
            <w:r w:rsidRPr="00582F17">
              <w:t>Hệ thống kiểm tra thông tin người dùng nhập và xử lý.</w:t>
            </w:r>
            <w:r w:rsidR="006B206D" w:rsidRPr="00E5384A">
              <w:rPr>
                <w:lang w:val="en-US"/>
              </w:rPr>
              <w:t>  </w:t>
            </w:r>
          </w:p>
          <w:p w14:paraId="6E86C02E" w14:textId="77777777" w:rsidR="00582F17" w:rsidRDefault="00582F17">
            <w:pPr>
              <w:pStyle w:val="NormalWeb"/>
              <w:numPr>
                <w:ilvl w:val="0"/>
                <w:numId w:val="15"/>
              </w:numPr>
              <w:spacing w:before="120" w:beforeAutospacing="0" w:after="0" w:afterAutospacing="0"/>
              <w:ind w:left="714" w:hanging="357"/>
              <w:jc w:val="both"/>
              <w:textAlignment w:val="baseline"/>
              <w:rPr>
                <w:color w:val="000000"/>
                <w:sz w:val="28"/>
                <w:szCs w:val="28"/>
              </w:rPr>
            </w:pP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hiển</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w:t>
            </w:r>
          </w:p>
          <w:p w14:paraId="4287A1EB" w14:textId="77777777" w:rsidR="00874164" w:rsidRDefault="00874164">
            <w:pPr>
              <w:pStyle w:val="NormalWeb"/>
              <w:numPr>
                <w:ilvl w:val="0"/>
                <w:numId w:val="15"/>
              </w:numPr>
              <w:spacing w:before="120" w:beforeAutospacing="0" w:after="0" w:afterAutospacing="0"/>
              <w:ind w:left="714" w:hanging="357"/>
              <w:jc w:val="both"/>
              <w:textAlignment w:val="baseline"/>
              <w:rPr>
                <w:color w:val="000000"/>
                <w:sz w:val="28"/>
                <w:szCs w:val="28"/>
              </w:rPr>
            </w:pPr>
            <w:r>
              <w:rPr>
                <w:color w:val="000000"/>
                <w:sz w:val="28"/>
                <w:szCs w:val="28"/>
              </w:rPr>
              <w:t xml:space="preserve">Use case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p>
          <w:p w14:paraId="685B7BED" w14:textId="77777777" w:rsidR="00E5384A" w:rsidRDefault="00E5384A" w:rsidP="00E5384A">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14:paraId="18AE1ED9" w14:textId="77777777" w:rsidR="00874164" w:rsidRPr="00874164" w:rsidRDefault="00AA15EB">
            <w:pPr>
              <w:pStyle w:val="NormalWeb"/>
              <w:numPr>
                <w:ilvl w:val="0"/>
                <w:numId w:val="27"/>
              </w:numPr>
              <w:spacing w:before="120" w:beforeAutospacing="0" w:after="0" w:afterAutospacing="0"/>
              <w:textAlignment w:val="baseline"/>
              <w:rPr>
                <w:color w:val="000000"/>
                <w:sz w:val="28"/>
                <w:szCs w:val="28"/>
              </w:rPr>
            </w:pP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bước</w:t>
            </w:r>
            <w:proofErr w:type="spellEnd"/>
            <w:r>
              <w:rPr>
                <w:color w:val="000000"/>
                <w:sz w:val="28"/>
                <w:szCs w:val="28"/>
              </w:rPr>
              <w:t xml:space="preserve"> 5 ở </w:t>
            </w:r>
            <w:proofErr w:type="spellStart"/>
            <w:r>
              <w:rPr>
                <w:color w:val="000000"/>
                <w:sz w:val="28"/>
                <w:szCs w:val="28"/>
              </w:rPr>
              <w:t>luồng</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w:t>
            </w:r>
            <w:r w:rsidR="00874164">
              <w:rPr>
                <w:color w:val="000000"/>
                <w:sz w:val="28"/>
                <w:szCs w:val="28"/>
              </w:rPr>
              <w:t xml:space="preserve"> </w:t>
            </w:r>
            <w:proofErr w:type="spellStart"/>
            <w:r w:rsidR="00874164" w:rsidRPr="00874164">
              <w:rPr>
                <w:color w:val="000000"/>
                <w:sz w:val="28"/>
                <w:szCs w:val="28"/>
              </w:rPr>
              <w:t>Nếu</w:t>
            </w:r>
            <w:proofErr w:type="spellEnd"/>
            <w:r w:rsidR="00874164" w:rsidRPr="00874164">
              <w:rPr>
                <w:color w:val="000000"/>
                <w:sz w:val="28"/>
                <w:szCs w:val="28"/>
              </w:rPr>
              <w:t xml:space="preserve"> </w:t>
            </w:r>
            <w:proofErr w:type="spellStart"/>
            <w:r w:rsidR="00874164" w:rsidRPr="00874164">
              <w:rPr>
                <w:color w:val="000000"/>
                <w:sz w:val="28"/>
                <w:szCs w:val="28"/>
              </w:rPr>
              <w:t>thông</w:t>
            </w:r>
            <w:proofErr w:type="spellEnd"/>
            <w:r w:rsidR="00874164" w:rsidRPr="00874164">
              <w:rPr>
                <w:color w:val="000000"/>
                <w:sz w:val="28"/>
                <w:szCs w:val="28"/>
              </w:rPr>
              <w:t xml:space="preserve"> tin </w:t>
            </w:r>
            <w:proofErr w:type="spellStart"/>
            <w:r w:rsidR="00874164" w:rsidRPr="00874164">
              <w:rPr>
                <w:color w:val="000000"/>
                <w:sz w:val="28"/>
                <w:szCs w:val="28"/>
              </w:rPr>
              <w:t>không</w:t>
            </w:r>
            <w:proofErr w:type="spellEnd"/>
            <w:r w:rsidR="00874164" w:rsidRPr="00874164">
              <w:rPr>
                <w:color w:val="000000"/>
                <w:sz w:val="28"/>
                <w:szCs w:val="28"/>
              </w:rPr>
              <w:t xml:space="preserve"> </w:t>
            </w:r>
            <w:proofErr w:type="spellStart"/>
            <w:r w:rsidR="00874164" w:rsidRPr="00874164">
              <w:rPr>
                <w:color w:val="000000"/>
                <w:sz w:val="28"/>
                <w:szCs w:val="28"/>
              </w:rPr>
              <w:t>hợp</w:t>
            </w:r>
            <w:proofErr w:type="spellEnd"/>
            <w:r w:rsidR="00874164" w:rsidRPr="00874164">
              <w:rPr>
                <w:color w:val="000000"/>
                <w:sz w:val="28"/>
                <w:szCs w:val="28"/>
              </w:rPr>
              <w:t xml:space="preserve"> </w:t>
            </w:r>
            <w:proofErr w:type="spellStart"/>
            <w:r w:rsidR="00874164" w:rsidRPr="00874164">
              <w:rPr>
                <w:color w:val="000000"/>
                <w:sz w:val="28"/>
                <w:szCs w:val="28"/>
              </w:rPr>
              <w:t>lệ</w:t>
            </w:r>
            <w:proofErr w:type="spellEnd"/>
            <w:r w:rsidR="00874164" w:rsidRPr="00874164">
              <w:rPr>
                <w:color w:val="000000"/>
                <w:sz w:val="28"/>
                <w:szCs w:val="28"/>
              </w:rPr>
              <w:t xml:space="preserve">, </w:t>
            </w:r>
            <w:proofErr w:type="spellStart"/>
            <w:r w:rsidR="00874164" w:rsidRPr="00874164">
              <w:rPr>
                <w:color w:val="000000"/>
                <w:sz w:val="28"/>
                <w:szCs w:val="28"/>
              </w:rPr>
              <w:t>hệ</w:t>
            </w:r>
            <w:proofErr w:type="spellEnd"/>
            <w:r w:rsidR="00874164" w:rsidRPr="00874164">
              <w:rPr>
                <w:color w:val="000000"/>
                <w:sz w:val="28"/>
                <w:szCs w:val="28"/>
              </w:rPr>
              <w:t xml:space="preserve"> </w:t>
            </w:r>
            <w:proofErr w:type="spellStart"/>
            <w:r w:rsidR="00874164" w:rsidRPr="00874164">
              <w:rPr>
                <w:color w:val="000000"/>
                <w:sz w:val="28"/>
                <w:szCs w:val="28"/>
              </w:rPr>
              <w:t>thống</w:t>
            </w:r>
            <w:proofErr w:type="spellEnd"/>
            <w:r w:rsidR="00874164" w:rsidRPr="00874164">
              <w:rPr>
                <w:color w:val="000000"/>
                <w:sz w:val="28"/>
                <w:szCs w:val="28"/>
              </w:rPr>
              <w:t xml:space="preserve"> </w:t>
            </w:r>
            <w:proofErr w:type="spellStart"/>
            <w:r w:rsidR="00874164" w:rsidRPr="00874164">
              <w:rPr>
                <w:color w:val="000000"/>
                <w:sz w:val="28"/>
                <w:szCs w:val="28"/>
              </w:rPr>
              <w:t>thông</w:t>
            </w:r>
            <w:proofErr w:type="spellEnd"/>
            <w:r w:rsidR="00874164" w:rsidRPr="00874164">
              <w:rPr>
                <w:color w:val="000000"/>
                <w:sz w:val="28"/>
                <w:szCs w:val="28"/>
              </w:rPr>
              <w:t xml:space="preserve"> </w:t>
            </w:r>
            <w:proofErr w:type="spellStart"/>
            <w:r w:rsidR="00874164" w:rsidRPr="00874164">
              <w:rPr>
                <w:color w:val="000000"/>
                <w:sz w:val="28"/>
                <w:szCs w:val="28"/>
              </w:rPr>
              <w:t>báo</w:t>
            </w:r>
            <w:proofErr w:type="spellEnd"/>
            <w:r w:rsidR="00874164" w:rsidRPr="00874164">
              <w:rPr>
                <w:color w:val="000000"/>
                <w:sz w:val="28"/>
                <w:szCs w:val="28"/>
              </w:rPr>
              <w:t xml:space="preserve"> </w:t>
            </w:r>
            <w:proofErr w:type="spellStart"/>
            <w:r w:rsidR="00874164" w:rsidRPr="00874164">
              <w:rPr>
                <w:color w:val="000000"/>
                <w:sz w:val="28"/>
                <w:szCs w:val="28"/>
              </w:rPr>
              <w:t>lỗi</w:t>
            </w:r>
            <w:proofErr w:type="spellEnd"/>
            <w:r w:rsidR="00874164" w:rsidRPr="00874164">
              <w:rPr>
                <w:color w:val="000000"/>
                <w:sz w:val="28"/>
                <w:szCs w:val="28"/>
              </w:rPr>
              <w:t xml:space="preserve"> </w:t>
            </w:r>
            <w:proofErr w:type="spellStart"/>
            <w:r w:rsidR="00874164" w:rsidRPr="00874164">
              <w:rPr>
                <w:color w:val="000000"/>
                <w:sz w:val="28"/>
                <w:szCs w:val="28"/>
              </w:rPr>
              <w:t>và</w:t>
            </w:r>
            <w:proofErr w:type="spellEnd"/>
            <w:r w:rsidR="00874164" w:rsidRPr="00874164">
              <w:rPr>
                <w:color w:val="000000"/>
                <w:sz w:val="28"/>
                <w:szCs w:val="28"/>
              </w:rPr>
              <w:t xml:space="preserve"> </w:t>
            </w:r>
            <w:proofErr w:type="spellStart"/>
            <w:r w:rsidR="00874164" w:rsidRPr="00874164">
              <w:rPr>
                <w:color w:val="000000"/>
                <w:sz w:val="28"/>
                <w:szCs w:val="28"/>
              </w:rPr>
              <w:t>yêu</w:t>
            </w:r>
            <w:proofErr w:type="spellEnd"/>
            <w:r w:rsidR="00874164" w:rsidRPr="00874164">
              <w:rPr>
                <w:color w:val="000000"/>
                <w:sz w:val="28"/>
                <w:szCs w:val="28"/>
              </w:rPr>
              <w:t xml:space="preserve"> </w:t>
            </w:r>
            <w:proofErr w:type="spellStart"/>
            <w:r w:rsidR="00874164" w:rsidRPr="00874164">
              <w:rPr>
                <w:color w:val="000000"/>
                <w:sz w:val="28"/>
                <w:szCs w:val="28"/>
              </w:rPr>
              <w:t>cầu</w:t>
            </w:r>
            <w:proofErr w:type="spellEnd"/>
            <w:r w:rsidR="00874164" w:rsidRPr="00874164">
              <w:rPr>
                <w:color w:val="000000"/>
                <w:sz w:val="28"/>
                <w:szCs w:val="28"/>
              </w:rPr>
              <w:t xml:space="preserve"> </w:t>
            </w:r>
            <w:proofErr w:type="spellStart"/>
            <w:r w:rsidR="00874164" w:rsidRPr="00874164">
              <w:rPr>
                <w:color w:val="000000"/>
                <w:sz w:val="28"/>
                <w:szCs w:val="28"/>
              </w:rPr>
              <w:t>nhập</w:t>
            </w:r>
            <w:proofErr w:type="spellEnd"/>
            <w:r w:rsidR="00874164" w:rsidRPr="00874164">
              <w:rPr>
                <w:color w:val="000000"/>
                <w:sz w:val="28"/>
                <w:szCs w:val="28"/>
              </w:rPr>
              <w:t xml:space="preserve"> </w:t>
            </w:r>
            <w:proofErr w:type="spellStart"/>
            <w:r w:rsidR="00874164" w:rsidRPr="00874164">
              <w:rPr>
                <w:color w:val="000000"/>
                <w:sz w:val="28"/>
                <w:szCs w:val="28"/>
              </w:rPr>
              <w:t>lại</w:t>
            </w:r>
            <w:proofErr w:type="spellEnd"/>
            <w:r w:rsidR="00874164" w:rsidRPr="00874164">
              <w:rPr>
                <w:color w:val="000000"/>
                <w:sz w:val="28"/>
                <w:szCs w:val="28"/>
              </w:rPr>
              <w:t xml:space="preserve"> </w:t>
            </w:r>
            <w:proofErr w:type="spellStart"/>
            <w:r w:rsidR="00874164" w:rsidRPr="00874164">
              <w:rPr>
                <w:color w:val="000000"/>
                <w:sz w:val="28"/>
                <w:szCs w:val="28"/>
              </w:rPr>
              <w:t>hoặc</w:t>
            </w:r>
            <w:proofErr w:type="spellEnd"/>
            <w:r w:rsidR="00874164" w:rsidRPr="00874164">
              <w:rPr>
                <w:color w:val="000000"/>
                <w:sz w:val="28"/>
                <w:szCs w:val="28"/>
              </w:rPr>
              <w:t xml:space="preserve"> </w:t>
            </w:r>
            <w:proofErr w:type="spellStart"/>
            <w:r w:rsidR="00874164" w:rsidRPr="00874164">
              <w:rPr>
                <w:color w:val="000000"/>
                <w:sz w:val="28"/>
                <w:szCs w:val="28"/>
              </w:rPr>
              <w:t>kích</w:t>
            </w:r>
            <w:proofErr w:type="spellEnd"/>
            <w:r w:rsidR="00874164" w:rsidRPr="00874164">
              <w:rPr>
                <w:color w:val="000000"/>
                <w:sz w:val="28"/>
                <w:szCs w:val="28"/>
              </w:rPr>
              <w:t xml:space="preserve"> </w:t>
            </w:r>
            <w:proofErr w:type="spellStart"/>
            <w:r w:rsidR="00874164" w:rsidRPr="00874164">
              <w:rPr>
                <w:color w:val="000000"/>
                <w:sz w:val="28"/>
                <w:szCs w:val="28"/>
              </w:rPr>
              <w:t>nút</w:t>
            </w:r>
            <w:proofErr w:type="spellEnd"/>
            <w:r w:rsidR="00874164" w:rsidRPr="00874164">
              <w:rPr>
                <w:color w:val="000000"/>
                <w:sz w:val="28"/>
                <w:szCs w:val="28"/>
              </w:rPr>
              <w:t xml:space="preserve"> “</w:t>
            </w:r>
            <w:proofErr w:type="spellStart"/>
            <w:r w:rsidR="00874164" w:rsidRPr="00874164">
              <w:rPr>
                <w:color w:val="000000"/>
                <w:sz w:val="28"/>
                <w:szCs w:val="28"/>
              </w:rPr>
              <w:t>Thoát</w:t>
            </w:r>
            <w:proofErr w:type="spellEnd"/>
            <w:r w:rsidR="00874164" w:rsidRPr="00874164">
              <w:rPr>
                <w:color w:val="000000"/>
                <w:sz w:val="28"/>
                <w:szCs w:val="28"/>
              </w:rPr>
              <w:t xml:space="preserve">” </w:t>
            </w:r>
            <w:proofErr w:type="spellStart"/>
            <w:r w:rsidR="00874164" w:rsidRPr="00874164">
              <w:rPr>
                <w:color w:val="000000"/>
                <w:sz w:val="28"/>
                <w:szCs w:val="28"/>
              </w:rPr>
              <w:t>để</w:t>
            </w:r>
            <w:proofErr w:type="spellEnd"/>
            <w:r w:rsidR="00874164" w:rsidRPr="00874164">
              <w:rPr>
                <w:color w:val="000000"/>
                <w:sz w:val="28"/>
                <w:szCs w:val="28"/>
              </w:rPr>
              <w:t xml:space="preserve"> </w:t>
            </w:r>
            <w:proofErr w:type="spellStart"/>
            <w:r w:rsidR="00874164" w:rsidRPr="00874164">
              <w:rPr>
                <w:color w:val="000000"/>
                <w:sz w:val="28"/>
                <w:szCs w:val="28"/>
              </w:rPr>
              <w:t>kết</w:t>
            </w:r>
            <w:proofErr w:type="spellEnd"/>
            <w:r w:rsidR="00874164" w:rsidRPr="00874164">
              <w:rPr>
                <w:color w:val="000000"/>
                <w:sz w:val="28"/>
                <w:szCs w:val="28"/>
              </w:rPr>
              <w:t xml:space="preserve"> </w:t>
            </w:r>
            <w:proofErr w:type="spellStart"/>
            <w:r w:rsidR="00874164" w:rsidRPr="00874164">
              <w:rPr>
                <w:color w:val="000000"/>
                <w:sz w:val="28"/>
                <w:szCs w:val="28"/>
              </w:rPr>
              <w:t>thúc</w:t>
            </w:r>
            <w:proofErr w:type="spellEnd"/>
          </w:p>
          <w:p w14:paraId="6AE225F3" w14:textId="77777777" w:rsidR="00E5384A" w:rsidRDefault="00E5384A">
            <w:pPr>
              <w:pStyle w:val="NormalWeb"/>
              <w:numPr>
                <w:ilvl w:val="0"/>
                <w:numId w:val="27"/>
              </w:numPr>
              <w:spacing w:before="120" w:beforeAutospacing="0" w:after="0" w:afterAutospacing="0"/>
              <w:jc w:val="both"/>
              <w:textAlignment w:val="baseline"/>
              <w:rPr>
                <w:color w:val="000000"/>
                <w:sz w:val="28"/>
                <w:szCs w:val="28"/>
              </w:rPr>
            </w:pPr>
            <w:proofErr w:type="spellStart"/>
            <w:r w:rsidRPr="00E5384A">
              <w:rPr>
                <w:color w:val="000000"/>
                <w:sz w:val="28"/>
                <w:szCs w:val="28"/>
              </w:rPr>
              <w:t>Tại</w:t>
            </w:r>
            <w:proofErr w:type="spellEnd"/>
            <w:r w:rsidRPr="00E5384A">
              <w:rPr>
                <w:color w:val="000000"/>
                <w:sz w:val="28"/>
                <w:szCs w:val="28"/>
              </w:rPr>
              <w:t xml:space="preserve"> </w:t>
            </w:r>
            <w:proofErr w:type="spellStart"/>
            <w:r w:rsidRPr="00E5384A">
              <w:rPr>
                <w:color w:val="000000"/>
                <w:sz w:val="28"/>
                <w:szCs w:val="28"/>
              </w:rPr>
              <w:t>bất</w:t>
            </w:r>
            <w:proofErr w:type="spellEnd"/>
            <w:r w:rsidRPr="00E5384A">
              <w:rPr>
                <w:color w:val="000000"/>
                <w:sz w:val="28"/>
                <w:szCs w:val="28"/>
              </w:rPr>
              <w:t xml:space="preserve"> </w:t>
            </w:r>
            <w:proofErr w:type="spellStart"/>
            <w:r w:rsidRPr="00E5384A">
              <w:rPr>
                <w:color w:val="000000"/>
                <w:sz w:val="28"/>
                <w:szCs w:val="28"/>
              </w:rPr>
              <w:t>kỳ</w:t>
            </w:r>
            <w:proofErr w:type="spellEnd"/>
            <w:r w:rsidRPr="00E5384A">
              <w:rPr>
                <w:color w:val="000000"/>
                <w:sz w:val="28"/>
                <w:szCs w:val="28"/>
              </w:rPr>
              <w:t xml:space="preserve"> </w:t>
            </w:r>
            <w:proofErr w:type="spellStart"/>
            <w:r w:rsidRPr="00E5384A">
              <w:rPr>
                <w:color w:val="000000"/>
                <w:sz w:val="28"/>
                <w:szCs w:val="28"/>
              </w:rPr>
              <w:t>bước</w:t>
            </w:r>
            <w:proofErr w:type="spellEnd"/>
            <w:r w:rsidRPr="00E5384A">
              <w:rPr>
                <w:color w:val="000000"/>
                <w:sz w:val="28"/>
                <w:szCs w:val="28"/>
              </w:rPr>
              <w:t xml:space="preserve"> </w:t>
            </w:r>
            <w:proofErr w:type="spellStart"/>
            <w:r w:rsidRPr="00E5384A">
              <w:rPr>
                <w:color w:val="000000"/>
                <w:sz w:val="28"/>
                <w:szCs w:val="28"/>
              </w:rPr>
              <w:t>nào</w:t>
            </w:r>
            <w:proofErr w:type="spellEnd"/>
            <w:r w:rsidRPr="00E5384A">
              <w:rPr>
                <w:color w:val="000000"/>
                <w:sz w:val="28"/>
                <w:szCs w:val="28"/>
              </w:rPr>
              <w:t xml:space="preserve"> </w:t>
            </w:r>
            <w:proofErr w:type="spellStart"/>
            <w:r w:rsidRPr="00E5384A">
              <w:rPr>
                <w:color w:val="000000"/>
                <w:sz w:val="28"/>
                <w:szCs w:val="28"/>
              </w:rPr>
              <w:t>trong</w:t>
            </w:r>
            <w:proofErr w:type="spellEnd"/>
            <w:r w:rsidRPr="00E5384A">
              <w:rPr>
                <w:color w:val="000000"/>
                <w:sz w:val="28"/>
                <w:szCs w:val="28"/>
              </w:rPr>
              <w:t xml:space="preserve"> </w:t>
            </w: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cơ</w:t>
            </w:r>
            <w:proofErr w:type="spellEnd"/>
            <w:r w:rsidRPr="00E5384A">
              <w:rPr>
                <w:color w:val="000000"/>
                <w:sz w:val="28"/>
                <w:szCs w:val="28"/>
              </w:rPr>
              <w:t xml:space="preserve"> </w:t>
            </w:r>
            <w:proofErr w:type="spellStart"/>
            <w:r w:rsidRPr="00E5384A">
              <w:rPr>
                <w:color w:val="000000"/>
                <w:sz w:val="28"/>
                <w:szCs w:val="28"/>
              </w:rPr>
              <w:t>bản</w:t>
            </w:r>
            <w:proofErr w:type="spellEnd"/>
            <w:r w:rsidRPr="00E5384A">
              <w:rPr>
                <w:color w:val="000000"/>
                <w:sz w:val="28"/>
                <w:szCs w:val="28"/>
              </w:rPr>
              <w:t xml:space="preserve">, </w:t>
            </w:r>
            <w:proofErr w:type="spellStart"/>
            <w:r w:rsidRPr="00E5384A">
              <w:rPr>
                <w:color w:val="000000"/>
                <w:sz w:val="28"/>
                <w:szCs w:val="28"/>
              </w:rPr>
              <w:t>nếu</w:t>
            </w:r>
            <w:proofErr w:type="spellEnd"/>
            <w:r w:rsidRPr="00E5384A">
              <w:rPr>
                <w:color w:val="000000"/>
                <w:sz w:val="28"/>
                <w:szCs w:val="28"/>
              </w:rPr>
              <w:t xml:space="preserve"> </w:t>
            </w:r>
            <w:proofErr w:type="spellStart"/>
            <w:r w:rsidRPr="00E5384A">
              <w:rPr>
                <w:color w:val="000000"/>
                <w:sz w:val="28"/>
                <w:szCs w:val="28"/>
              </w:rPr>
              <w:t>không</w:t>
            </w:r>
            <w:proofErr w:type="spellEnd"/>
            <w:r w:rsidRPr="00E5384A">
              <w:rPr>
                <w:color w:val="000000"/>
                <w:sz w:val="28"/>
                <w:szCs w:val="28"/>
              </w:rPr>
              <w:t xml:space="preserve"> </w:t>
            </w:r>
            <w:proofErr w:type="spellStart"/>
            <w:r w:rsidRPr="00E5384A">
              <w:rPr>
                <w:color w:val="000000"/>
                <w:sz w:val="28"/>
                <w:szCs w:val="28"/>
              </w:rPr>
              <w:t>kết</w:t>
            </w:r>
            <w:proofErr w:type="spellEnd"/>
            <w:r w:rsidRPr="00E5384A">
              <w:rPr>
                <w:color w:val="000000"/>
                <w:sz w:val="28"/>
                <w:szCs w:val="28"/>
              </w:rPr>
              <w:t xml:space="preserve"> </w:t>
            </w:r>
            <w:proofErr w:type="spellStart"/>
            <w:r w:rsidRPr="00E5384A">
              <w:rPr>
                <w:color w:val="000000"/>
                <w:sz w:val="28"/>
                <w:szCs w:val="28"/>
              </w:rPr>
              <w:t>nối</w:t>
            </w:r>
            <w:proofErr w:type="spellEnd"/>
            <w:r w:rsidRPr="00E5384A">
              <w:rPr>
                <w:color w:val="000000"/>
                <w:sz w:val="28"/>
                <w:szCs w:val="28"/>
              </w:rPr>
              <w:t xml:space="preserve"> </w:t>
            </w:r>
            <w:proofErr w:type="spellStart"/>
            <w:r w:rsidRPr="00E5384A">
              <w:rPr>
                <w:color w:val="000000"/>
                <w:sz w:val="28"/>
                <w:szCs w:val="28"/>
              </w:rPr>
              <w:t>được</w:t>
            </w:r>
            <w:proofErr w:type="spellEnd"/>
            <w:r w:rsidRPr="00E5384A">
              <w:rPr>
                <w:color w:val="000000"/>
                <w:sz w:val="28"/>
                <w:szCs w:val="28"/>
              </w:rPr>
              <w:t xml:space="preserve"> </w:t>
            </w:r>
            <w:proofErr w:type="spellStart"/>
            <w:r w:rsidRPr="00E5384A">
              <w:rPr>
                <w:color w:val="000000"/>
                <w:sz w:val="28"/>
                <w:szCs w:val="28"/>
              </w:rPr>
              <w:t>với</w:t>
            </w:r>
            <w:proofErr w:type="spellEnd"/>
            <w:r w:rsidRPr="00E5384A">
              <w:rPr>
                <w:color w:val="000000"/>
                <w:sz w:val="28"/>
                <w:szCs w:val="28"/>
              </w:rPr>
              <w:t xml:space="preserve"> </w:t>
            </w:r>
            <w:proofErr w:type="spellStart"/>
            <w:r w:rsidRPr="00E5384A">
              <w:rPr>
                <w:color w:val="000000"/>
                <w:sz w:val="28"/>
                <w:szCs w:val="28"/>
              </w:rPr>
              <w:t>cơ</w:t>
            </w:r>
            <w:proofErr w:type="spellEnd"/>
            <w:r w:rsidRPr="00E5384A">
              <w:rPr>
                <w:color w:val="000000"/>
                <w:sz w:val="28"/>
                <w:szCs w:val="28"/>
              </w:rPr>
              <w:t xml:space="preserve"> </w:t>
            </w:r>
            <w:proofErr w:type="spellStart"/>
            <w:r w:rsidRPr="00E5384A">
              <w:rPr>
                <w:color w:val="000000"/>
                <w:sz w:val="28"/>
                <w:szCs w:val="28"/>
              </w:rPr>
              <w:t>sở</w:t>
            </w:r>
            <w:proofErr w:type="spellEnd"/>
            <w:r w:rsidRPr="00E5384A">
              <w:rPr>
                <w:color w:val="000000"/>
                <w:sz w:val="28"/>
                <w:szCs w:val="28"/>
              </w:rPr>
              <w:t xml:space="preserve"> </w:t>
            </w:r>
            <w:proofErr w:type="spellStart"/>
            <w:r w:rsidRPr="00E5384A">
              <w:rPr>
                <w:color w:val="000000"/>
                <w:sz w:val="28"/>
                <w:szCs w:val="28"/>
              </w:rPr>
              <w:t>dữ</w:t>
            </w:r>
            <w:proofErr w:type="spellEnd"/>
            <w:r w:rsidRPr="00E5384A">
              <w:rPr>
                <w:color w:val="000000"/>
                <w:sz w:val="28"/>
                <w:szCs w:val="28"/>
              </w:rPr>
              <w:t xml:space="preserve"> </w:t>
            </w:r>
            <w:proofErr w:type="spellStart"/>
            <w:r w:rsidRPr="00E5384A">
              <w:rPr>
                <w:color w:val="000000"/>
                <w:sz w:val="28"/>
                <w:szCs w:val="28"/>
              </w:rPr>
              <w:t>liệu</w:t>
            </w:r>
            <w:proofErr w:type="spellEnd"/>
            <w:r w:rsidRPr="00E5384A">
              <w:rPr>
                <w:color w:val="000000"/>
                <w:sz w:val="28"/>
                <w:szCs w:val="28"/>
              </w:rPr>
              <w:t xml:space="preserve"> </w:t>
            </w:r>
            <w:proofErr w:type="spellStart"/>
            <w:r w:rsidRPr="00E5384A">
              <w:rPr>
                <w:color w:val="000000"/>
                <w:sz w:val="28"/>
                <w:szCs w:val="28"/>
              </w:rPr>
              <w:t>thì</w:t>
            </w:r>
            <w:proofErr w:type="spellEnd"/>
            <w:r w:rsidRPr="00E5384A">
              <w:rPr>
                <w:color w:val="000000"/>
                <w:sz w:val="28"/>
                <w:szCs w:val="28"/>
              </w:rPr>
              <w:t xml:space="preserve"> </w:t>
            </w:r>
            <w:proofErr w:type="spellStart"/>
            <w:r w:rsidRPr="00E5384A">
              <w:rPr>
                <w:color w:val="000000"/>
                <w:sz w:val="28"/>
                <w:szCs w:val="28"/>
              </w:rPr>
              <w:t>hệ</w:t>
            </w:r>
            <w:proofErr w:type="spellEnd"/>
            <w:r w:rsidRPr="00E5384A">
              <w:rPr>
                <w:color w:val="000000"/>
                <w:sz w:val="28"/>
                <w:szCs w:val="28"/>
              </w:rPr>
              <w:t xml:space="preserve"> </w:t>
            </w:r>
            <w:proofErr w:type="spellStart"/>
            <w:r w:rsidRPr="00E5384A">
              <w:rPr>
                <w:color w:val="000000"/>
                <w:sz w:val="28"/>
                <w:szCs w:val="28"/>
              </w:rPr>
              <w:t>thống</w:t>
            </w:r>
            <w:proofErr w:type="spellEnd"/>
            <w:r w:rsidRPr="00E5384A">
              <w:rPr>
                <w:color w:val="000000"/>
                <w:sz w:val="28"/>
                <w:szCs w:val="28"/>
              </w:rPr>
              <w:t xml:space="preserve"> </w:t>
            </w:r>
            <w:proofErr w:type="spellStart"/>
            <w:r w:rsidRPr="00E5384A">
              <w:rPr>
                <w:color w:val="000000"/>
                <w:sz w:val="28"/>
                <w:szCs w:val="28"/>
              </w:rPr>
              <w:t>sẽ</w:t>
            </w:r>
            <w:proofErr w:type="spellEnd"/>
            <w:r w:rsidRPr="00E5384A">
              <w:rPr>
                <w:color w:val="000000"/>
                <w:sz w:val="28"/>
                <w:szCs w:val="28"/>
              </w:rPr>
              <w:t xml:space="preserve"> </w:t>
            </w:r>
            <w:proofErr w:type="spellStart"/>
            <w:r w:rsidRPr="00E5384A">
              <w:rPr>
                <w:color w:val="000000"/>
                <w:sz w:val="28"/>
                <w:szCs w:val="28"/>
              </w:rPr>
              <w:t>hiển</w:t>
            </w:r>
            <w:proofErr w:type="spellEnd"/>
            <w:r w:rsidRPr="00E5384A">
              <w:rPr>
                <w:color w:val="000000"/>
                <w:sz w:val="28"/>
                <w:szCs w:val="28"/>
              </w:rPr>
              <w:t xml:space="preserve"> </w:t>
            </w:r>
            <w:proofErr w:type="spellStart"/>
            <w:r w:rsidRPr="00E5384A">
              <w:rPr>
                <w:color w:val="000000"/>
                <w:sz w:val="28"/>
                <w:szCs w:val="28"/>
              </w:rPr>
              <w:t>thị</w:t>
            </w:r>
            <w:proofErr w:type="spellEnd"/>
            <w:r w:rsidRPr="00E5384A">
              <w:rPr>
                <w:color w:val="000000"/>
                <w:sz w:val="28"/>
                <w:szCs w:val="28"/>
              </w:rPr>
              <w:t xml:space="preserve"> </w:t>
            </w:r>
            <w:proofErr w:type="spellStart"/>
            <w:r w:rsidRPr="00E5384A">
              <w:rPr>
                <w:color w:val="000000"/>
                <w:sz w:val="28"/>
                <w:szCs w:val="28"/>
              </w:rPr>
              <w:t>một</w:t>
            </w:r>
            <w:proofErr w:type="spellEnd"/>
            <w:r w:rsidRPr="00E5384A">
              <w:rPr>
                <w:color w:val="000000"/>
                <w:sz w:val="28"/>
                <w:szCs w:val="28"/>
              </w:rPr>
              <w:t xml:space="preserve"> </w:t>
            </w:r>
            <w:proofErr w:type="spellStart"/>
            <w:r w:rsidRPr="00E5384A">
              <w:rPr>
                <w:color w:val="000000"/>
                <w:sz w:val="28"/>
                <w:szCs w:val="28"/>
              </w:rPr>
              <w:t>thông</w:t>
            </w:r>
            <w:proofErr w:type="spellEnd"/>
            <w:r w:rsidRPr="00E5384A">
              <w:rPr>
                <w:color w:val="000000"/>
                <w:sz w:val="28"/>
                <w:szCs w:val="28"/>
              </w:rPr>
              <w:t xml:space="preserve"> </w:t>
            </w:r>
            <w:proofErr w:type="spellStart"/>
            <w:r w:rsidRPr="00E5384A">
              <w:rPr>
                <w:color w:val="000000"/>
                <w:sz w:val="28"/>
                <w:szCs w:val="28"/>
              </w:rPr>
              <w:t>báo</w:t>
            </w:r>
            <w:proofErr w:type="spellEnd"/>
            <w:r w:rsidRPr="00E5384A">
              <w:rPr>
                <w:color w:val="000000"/>
                <w:sz w:val="28"/>
                <w:szCs w:val="28"/>
              </w:rPr>
              <w:t xml:space="preserve"> </w:t>
            </w:r>
            <w:proofErr w:type="spellStart"/>
            <w:r w:rsidRPr="00E5384A">
              <w:rPr>
                <w:color w:val="000000"/>
                <w:sz w:val="28"/>
                <w:szCs w:val="28"/>
              </w:rPr>
              <w:t>lỗi</w:t>
            </w:r>
            <w:proofErr w:type="spellEnd"/>
            <w:r w:rsidRPr="00E5384A">
              <w:rPr>
                <w:color w:val="000000"/>
                <w:sz w:val="28"/>
                <w:szCs w:val="28"/>
              </w:rPr>
              <w:t xml:space="preserve"> </w:t>
            </w:r>
            <w:proofErr w:type="spellStart"/>
            <w:r w:rsidRPr="00E5384A">
              <w:rPr>
                <w:color w:val="000000"/>
                <w:sz w:val="28"/>
                <w:szCs w:val="28"/>
              </w:rPr>
              <w:t>và</w:t>
            </w:r>
            <w:proofErr w:type="spellEnd"/>
            <w:r w:rsidRPr="00E5384A">
              <w:rPr>
                <w:color w:val="000000"/>
                <w:sz w:val="28"/>
                <w:szCs w:val="28"/>
              </w:rPr>
              <w:t xml:space="preserve"> use case </w:t>
            </w:r>
            <w:proofErr w:type="spellStart"/>
            <w:r w:rsidRPr="00E5384A">
              <w:rPr>
                <w:color w:val="000000"/>
                <w:sz w:val="28"/>
                <w:szCs w:val="28"/>
              </w:rPr>
              <w:t>kết</w:t>
            </w:r>
            <w:proofErr w:type="spellEnd"/>
            <w:r w:rsidRPr="00E5384A">
              <w:rPr>
                <w:color w:val="000000"/>
                <w:sz w:val="28"/>
                <w:szCs w:val="28"/>
              </w:rPr>
              <w:t xml:space="preserve"> </w:t>
            </w:r>
            <w:proofErr w:type="spellStart"/>
            <w:r w:rsidRPr="00E5384A">
              <w:rPr>
                <w:color w:val="000000"/>
                <w:sz w:val="28"/>
                <w:szCs w:val="28"/>
              </w:rPr>
              <w:t>thúc</w:t>
            </w:r>
            <w:proofErr w:type="spellEnd"/>
            <w:r w:rsidRPr="00E5384A">
              <w:rPr>
                <w:color w:val="000000"/>
                <w:sz w:val="28"/>
                <w:szCs w:val="28"/>
              </w:rPr>
              <w:t>.</w:t>
            </w:r>
          </w:p>
          <w:p w14:paraId="00D6C12F" w14:textId="77777777" w:rsidR="006B206D" w:rsidRPr="005E59C5" w:rsidRDefault="006B206D" w:rsidP="00582F17">
            <w:pPr>
              <w:ind w:left="720" w:firstLine="0"/>
              <w:rPr>
                <w:lang w:val="en-US"/>
              </w:rPr>
            </w:pPr>
          </w:p>
        </w:tc>
      </w:tr>
      <w:tr w:rsidR="00874164" w:rsidRPr="005E59C5" w14:paraId="79ED06FC"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CA7FD4" w14:textId="77777777" w:rsidR="00874164" w:rsidRPr="00874164" w:rsidRDefault="00874164" w:rsidP="00874164">
            <w:pPr>
              <w:ind w:left="0" w:firstLine="0"/>
              <w:jc w:val="left"/>
            </w:pPr>
            <w:r w:rsidRPr="00874164">
              <w:t>Các yêu cầu đặc biệt</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6B14B" w14:textId="77777777" w:rsidR="00874164" w:rsidRPr="00874164" w:rsidRDefault="00874164">
            <w:pPr>
              <w:pStyle w:val="ListParagraph"/>
              <w:numPr>
                <w:ilvl w:val="0"/>
                <w:numId w:val="24"/>
              </w:numPr>
              <w:spacing w:before="0"/>
              <w:ind w:left="714" w:hanging="357"/>
            </w:pPr>
            <w:r w:rsidRPr="00874164">
              <w:t>Người dùng chỉ được thêm tiểu sử của chính mình.</w:t>
            </w:r>
          </w:p>
          <w:p w14:paraId="621C7CCF" w14:textId="77777777" w:rsidR="00874164" w:rsidRPr="00874164" w:rsidRDefault="00874164">
            <w:pPr>
              <w:pStyle w:val="ListParagraph"/>
              <w:numPr>
                <w:ilvl w:val="0"/>
                <w:numId w:val="24"/>
              </w:numPr>
              <w:spacing w:before="0"/>
              <w:ind w:left="714" w:hanging="357"/>
            </w:pPr>
            <w:r w:rsidRPr="00874164">
              <w:t>Admin có thể thêm được cho tất cả thành viên trong gia phả</w:t>
            </w:r>
          </w:p>
        </w:tc>
      </w:tr>
      <w:tr w:rsidR="006B206D" w:rsidRPr="005E59C5" w14:paraId="6A316E63"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E012" w14:textId="77777777" w:rsidR="006B206D" w:rsidRPr="005E59C5" w:rsidRDefault="006B206D" w:rsidP="007444DA">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DC305" w14:textId="77777777" w:rsidR="006B206D" w:rsidRDefault="006B206D">
            <w:pPr>
              <w:numPr>
                <w:ilvl w:val="0"/>
                <w:numId w:val="11"/>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sidR="0072068B">
              <w:rPr>
                <w:lang w:val="en-US"/>
              </w:rPr>
              <w:t>đăng</w:t>
            </w:r>
            <w:proofErr w:type="spellEnd"/>
            <w:r w:rsidR="0072068B">
              <w:rPr>
                <w:lang w:val="en-US"/>
              </w:rPr>
              <w:t xml:space="preserve"> </w:t>
            </w:r>
            <w:proofErr w:type="spellStart"/>
            <w:r w:rsidR="0072068B">
              <w:rPr>
                <w:lang w:val="en-US"/>
              </w:rPr>
              <w:t>nhập</w:t>
            </w:r>
            <w:proofErr w:type="spellEnd"/>
            <w:r w:rsidR="0072068B">
              <w:rPr>
                <w:lang w:val="en-US"/>
              </w:rPr>
              <w:t xml:space="preserve"> </w:t>
            </w:r>
            <w:proofErr w:type="spellStart"/>
            <w:r w:rsidR="0072068B">
              <w:rPr>
                <w:lang w:val="en-US"/>
              </w:rPr>
              <w:t>thành</w:t>
            </w:r>
            <w:proofErr w:type="spellEnd"/>
            <w:r w:rsidR="0072068B">
              <w:rPr>
                <w:lang w:val="en-US"/>
              </w:rPr>
              <w:t xml:space="preserve"> </w:t>
            </w:r>
            <w:proofErr w:type="spellStart"/>
            <w:r w:rsidR="0072068B">
              <w:rPr>
                <w:lang w:val="en-US"/>
              </w:rPr>
              <w:t>công</w:t>
            </w:r>
            <w:proofErr w:type="spellEnd"/>
            <w:r>
              <w:rPr>
                <w:lang w:val="en-US"/>
              </w:rPr>
              <w:t>.</w:t>
            </w:r>
          </w:p>
          <w:p w14:paraId="4EDF5E4C" w14:textId="77777777" w:rsidR="00582F17" w:rsidRPr="00582F17" w:rsidRDefault="00582F17">
            <w:pPr>
              <w:pStyle w:val="NormalWeb"/>
              <w:numPr>
                <w:ilvl w:val="0"/>
                <w:numId w:val="11"/>
              </w:numPr>
              <w:spacing w:before="0" w:beforeAutospacing="0" w:after="0" w:afterAutospacing="0"/>
              <w:jc w:val="both"/>
              <w:textAlignment w:val="baseline"/>
              <w:rPr>
                <w:color w:val="000000"/>
                <w:sz w:val="28"/>
                <w:szCs w:val="28"/>
              </w:rPr>
            </w:pPr>
            <w:r w:rsidRPr="00582F17">
              <w:rPr>
                <w:color w:val="000000"/>
                <w:sz w:val="28"/>
                <w:szCs w:val="28"/>
                <w:lang w:val="vi"/>
              </w:rPr>
              <w:t>Hệ thống có cơ sở dữ liệu chứa thông tin cá nhân của người dùng</w:t>
            </w:r>
            <w:r>
              <w:rPr>
                <w:color w:val="000000"/>
                <w:sz w:val="28"/>
                <w:szCs w:val="28"/>
              </w:rPr>
              <w:t>.</w:t>
            </w:r>
          </w:p>
        </w:tc>
      </w:tr>
      <w:tr w:rsidR="006B206D" w:rsidRPr="005E59C5" w14:paraId="3C24C273" w14:textId="77777777"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B192" w14:textId="77777777" w:rsidR="006B206D" w:rsidRPr="005E59C5" w:rsidRDefault="006B206D"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CED35" w14:textId="77777777" w:rsidR="006B206D" w:rsidRPr="00582F17" w:rsidRDefault="006B206D" w:rsidP="0049451F">
            <w:pPr>
              <w:pStyle w:val="NormalWeb"/>
              <w:keepNext/>
              <w:spacing w:before="0" w:beforeAutospacing="0" w:after="0" w:afterAutospacing="0"/>
              <w:jc w:val="both"/>
              <w:textAlignment w:val="baseline"/>
              <w:rPr>
                <w:color w:val="000000"/>
                <w:sz w:val="28"/>
                <w:szCs w:val="28"/>
              </w:rPr>
            </w:pPr>
          </w:p>
        </w:tc>
      </w:tr>
    </w:tbl>
    <w:p w14:paraId="69449875" w14:textId="77777777" w:rsidR="0049451F" w:rsidRPr="0049451F" w:rsidRDefault="0049451F" w:rsidP="0049451F">
      <w:pPr>
        <w:pStyle w:val="Caption"/>
      </w:pPr>
      <w:bookmarkStart w:id="91" w:name="_Toc185540968"/>
      <w:r>
        <w:t xml:space="preserve">Bảng </w:t>
      </w:r>
      <w:fldSimple w:instr=" SEQ Bảng \* ARABIC ">
        <w:r>
          <w:rPr>
            <w:noProof/>
          </w:rPr>
          <w:t>3</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thêm</w:t>
      </w:r>
      <w:proofErr w:type="spellEnd"/>
      <w:r w:rsidRPr="0049451F">
        <w:rPr>
          <w:lang w:val="en-US"/>
        </w:rPr>
        <w:t xml:space="preserve"> </w:t>
      </w:r>
      <w:proofErr w:type="spellStart"/>
      <w:r w:rsidRPr="0049451F">
        <w:rPr>
          <w:lang w:val="en-US"/>
        </w:rPr>
        <w:t>tiểu</w:t>
      </w:r>
      <w:proofErr w:type="spellEnd"/>
      <w:r w:rsidRPr="0049451F">
        <w:rPr>
          <w:lang w:val="en-US"/>
        </w:rPr>
        <w:t xml:space="preserve"> </w:t>
      </w:r>
      <w:proofErr w:type="spellStart"/>
      <w:r w:rsidRPr="0049451F">
        <w:rPr>
          <w:lang w:val="en-US"/>
        </w:rPr>
        <w:t>sử</w:t>
      </w:r>
      <w:bookmarkEnd w:id="91"/>
      <w:proofErr w:type="spellEnd"/>
    </w:p>
    <w:p w14:paraId="0799B9D1" w14:textId="77777777" w:rsidR="007C0207" w:rsidRDefault="00E5384A" w:rsidP="007C0207">
      <w:pPr>
        <w:keepNext/>
        <w:ind w:left="0" w:firstLine="0"/>
      </w:pPr>
      <w:r w:rsidRPr="00F85017">
        <w:rPr>
          <w:noProof/>
          <w:lang w:val="en-US"/>
        </w:rPr>
        <w:lastRenderedPageBreak/>
        <w:drawing>
          <wp:inline distT="0" distB="0" distL="0" distR="0" wp14:anchorId="7798FAD8" wp14:editId="42DC1F96">
            <wp:extent cx="5835650" cy="1776095"/>
            <wp:effectExtent l="0" t="0" r="0" b="0"/>
            <wp:docPr id="1401884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35650" cy="1776095"/>
                    </a:xfrm>
                    <a:prstGeom prst="rect">
                      <a:avLst/>
                    </a:prstGeom>
                    <a:noFill/>
                    <a:ln>
                      <a:noFill/>
                    </a:ln>
                  </pic:spPr>
                </pic:pic>
              </a:graphicData>
            </a:graphic>
          </wp:inline>
        </w:drawing>
      </w:r>
    </w:p>
    <w:p w14:paraId="2F7A3D53" w14:textId="134C2966" w:rsidR="00D036CC" w:rsidRPr="007C0207" w:rsidRDefault="007C0207" w:rsidP="007C0207">
      <w:pPr>
        <w:pStyle w:val="Caption"/>
      </w:pPr>
      <w:bookmarkStart w:id="92" w:name="_Toc185539960"/>
      <w:bookmarkStart w:id="93" w:name="_Toc185550506"/>
      <w:r>
        <w:t xml:space="preserve">Hình </w:t>
      </w:r>
      <w:fldSimple w:instr=" SEQ Hình \* ARABIC ">
        <w:r w:rsidR="00A60B7E">
          <w:rPr>
            <w:noProof/>
          </w:rPr>
          <w:t>4</w:t>
        </w:r>
      </w:fldSimple>
      <w:r w:rsidR="002D14E4" w:rsidRPr="002D14E4">
        <w:t>:</w:t>
      </w:r>
      <w:r w:rsidRPr="007C0207">
        <w:t xml:space="preserve"> </w:t>
      </w:r>
      <w:r w:rsidRPr="00E5384A">
        <w:t xml:space="preserve">Biểu đồ phân rã </w:t>
      </w:r>
      <w:r w:rsidR="00016046">
        <w:t>use case</w:t>
      </w:r>
      <w:r w:rsidRPr="00E5384A">
        <w:t xml:space="preserve"> thêm tiểu sử</w:t>
      </w:r>
      <w:bookmarkEnd w:id="92"/>
      <w:bookmarkEnd w:id="93"/>
    </w:p>
    <w:p w14:paraId="7F8F6E0B" w14:textId="77777777" w:rsidR="00582F17" w:rsidRPr="005E59C5" w:rsidRDefault="00582F17" w:rsidP="00FB6898">
      <w:pPr>
        <w:pStyle w:val="Heading4"/>
      </w:pPr>
      <w:r>
        <w:t>Đặc tả use case xem chi tiết mối quan hệ</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82F17" w:rsidRPr="005E59C5" w14:paraId="3B7E3D2E" w14:textId="77777777" w:rsidTr="007C0207">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D947B" w14:textId="77777777" w:rsidR="00582F17" w:rsidRPr="005E59C5" w:rsidRDefault="00582F17"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60F85" w14:textId="77777777" w:rsidR="00582F17" w:rsidRPr="005E59C5" w:rsidRDefault="00582F17" w:rsidP="007444DA">
            <w:pPr>
              <w:ind w:left="0" w:firstLine="0"/>
              <w:rPr>
                <w:lang w:val="en-US"/>
              </w:rPr>
            </w:pPr>
            <w:r>
              <w:rPr>
                <w:lang w:val="en-US"/>
              </w:rPr>
              <w:t xml:space="preserve">Xem chi </w:t>
            </w:r>
            <w:proofErr w:type="spellStart"/>
            <w:r>
              <w:rPr>
                <w:lang w:val="en-US"/>
              </w:rPr>
              <w:t>tiết</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tc>
      </w:tr>
      <w:tr w:rsidR="00AD0FEB" w:rsidRPr="005E59C5" w14:paraId="18E018DC" w14:textId="77777777" w:rsidTr="007C0207">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DDBB5" w14:textId="77777777" w:rsidR="00AD0FEB" w:rsidRPr="005E59C5" w:rsidRDefault="00AD0FEB" w:rsidP="007444DA">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2B254" w14:textId="77777777"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p>
        </w:tc>
      </w:tr>
      <w:tr w:rsidR="00582F17" w:rsidRPr="005E59C5" w14:paraId="70992BB2" w14:textId="77777777" w:rsidTr="007C0207">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6951" w14:textId="77777777" w:rsidR="00582F17" w:rsidRPr="005E59C5" w:rsidRDefault="00582F17"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32783" w14:textId="77777777" w:rsidR="00582F17" w:rsidRPr="005E59C5" w:rsidRDefault="00582F17" w:rsidP="00242753">
            <w:pPr>
              <w:spacing w:before="120"/>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14:paraId="222F9353" w14:textId="77777777" w:rsidR="00582F17" w:rsidRPr="00242753" w:rsidRDefault="00582F17">
            <w:pPr>
              <w:pStyle w:val="ListParagraph"/>
              <w:numPr>
                <w:ilvl w:val="0"/>
                <w:numId w:val="16"/>
              </w:numPr>
              <w:spacing w:before="120"/>
              <w:rPr>
                <w:lang w:val="en-US"/>
              </w:rPr>
            </w:pPr>
            <w:proofErr w:type="spellStart"/>
            <w:r w:rsidRPr="00242753">
              <w:rPr>
                <w:lang w:val="en-US"/>
              </w:rPr>
              <w:t>Người</w:t>
            </w:r>
            <w:proofErr w:type="spellEnd"/>
            <w:r w:rsidRPr="00242753">
              <w:rPr>
                <w:lang w:val="en-US"/>
              </w:rPr>
              <w:t xml:space="preserve"> </w:t>
            </w:r>
            <w:proofErr w:type="spellStart"/>
            <w:r w:rsidRPr="00242753">
              <w:rPr>
                <w:lang w:val="en-US"/>
              </w:rPr>
              <w:t>dùng</w:t>
            </w:r>
            <w:proofErr w:type="spellEnd"/>
            <w:r w:rsidRPr="00242753">
              <w:rPr>
                <w:lang w:val="en-US"/>
              </w:rPr>
              <w:t xml:space="preserve"> </w:t>
            </w:r>
            <w:proofErr w:type="spellStart"/>
            <w:r w:rsidRPr="00242753">
              <w:rPr>
                <w:lang w:val="en-US"/>
              </w:rPr>
              <w:t>truy</w:t>
            </w:r>
            <w:proofErr w:type="spellEnd"/>
            <w:r w:rsidRPr="00242753">
              <w:rPr>
                <w:lang w:val="en-US"/>
              </w:rPr>
              <w:t xml:space="preserve"> </w:t>
            </w:r>
            <w:proofErr w:type="spellStart"/>
            <w:r w:rsidRPr="00242753">
              <w:rPr>
                <w:lang w:val="en-US"/>
              </w:rPr>
              <w:t>cập</w:t>
            </w:r>
            <w:proofErr w:type="spellEnd"/>
            <w:r w:rsidRPr="00242753">
              <w:rPr>
                <w:lang w:val="en-US"/>
              </w:rPr>
              <w:t xml:space="preserve"> </w:t>
            </w:r>
            <w:proofErr w:type="spellStart"/>
            <w:r w:rsidRPr="00242753">
              <w:rPr>
                <w:lang w:val="en-US"/>
              </w:rPr>
              <w:t>vào</w:t>
            </w:r>
            <w:proofErr w:type="spellEnd"/>
            <w:r w:rsidR="00A73BAF" w:rsidRPr="00242753">
              <w:rPr>
                <w:lang w:val="en-US"/>
              </w:rPr>
              <w:t xml:space="preserve"> </w:t>
            </w:r>
            <w:proofErr w:type="spellStart"/>
            <w:r w:rsidR="00A73BAF" w:rsidRPr="00242753">
              <w:rPr>
                <w:lang w:val="en-US"/>
              </w:rPr>
              <w:t>trang</w:t>
            </w:r>
            <w:proofErr w:type="spellEnd"/>
            <w:r w:rsidRPr="00242753">
              <w:rPr>
                <w:lang w:val="en-US"/>
              </w:rPr>
              <w:t xml:space="preserve"> </w:t>
            </w:r>
            <w:proofErr w:type="spellStart"/>
            <w:r w:rsidRPr="00242753">
              <w:rPr>
                <w:lang w:val="en-US"/>
              </w:rPr>
              <w:t>gia</w:t>
            </w:r>
            <w:proofErr w:type="spellEnd"/>
            <w:r w:rsidRPr="00242753">
              <w:rPr>
                <w:lang w:val="en-US"/>
              </w:rPr>
              <w:t xml:space="preserve"> </w:t>
            </w:r>
            <w:proofErr w:type="spellStart"/>
            <w:r w:rsidRPr="00242753">
              <w:rPr>
                <w:lang w:val="en-US"/>
              </w:rPr>
              <w:t>phả</w:t>
            </w:r>
            <w:proofErr w:type="spellEnd"/>
          </w:p>
          <w:p w14:paraId="16339C9D" w14:textId="77777777" w:rsidR="00582F17" w:rsidRPr="00242753" w:rsidRDefault="00582F17">
            <w:pPr>
              <w:pStyle w:val="ListParagraph"/>
              <w:numPr>
                <w:ilvl w:val="0"/>
                <w:numId w:val="16"/>
              </w:numPr>
              <w:spacing w:before="120"/>
              <w:rPr>
                <w:lang w:val="en-US"/>
              </w:rPr>
            </w:pPr>
            <w:proofErr w:type="spellStart"/>
            <w:r w:rsidRPr="00242753">
              <w:rPr>
                <w:lang w:val="en-US"/>
              </w:rPr>
              <w:t>Người</w:t>
            </w:r>
            <w:proofErr w:type="spellEnd"/>
            <w:r w:rsidRPr="00242753">
              <w:rPr>
                <w:lang w:val="en-US"/>
              </w:rPr>
              <w:t xml:space="preserve"> </w:t>
            </w:r>
            <w:proofErr w:type="spellStart"/>
            <w:r w:rsidRPr="00242753">
              <w:rPr>
                <w:lang w:val="en-US"/>
              </w:rPr>
              <w:t>dùng</w:t>
            </w:r>
            <w:proofErr w:type="spellEnd"/>
            <w:r w:rsidRPr="00242753">
              <w:rPr>
                <w:lang w:val="en-US"/>
              </w:rPr>
              <w:t xml:space="preserve"> </w:t>
            </w:r>
            <w:proofErr w:type="spellStart"/>
            <w:r w:rsidR="00A73BAF" w:rsidRPr="00242753">
              <w:rPr>
                <w:lang w:val="en-US"/>
              </w:rPr>
              <w:t>kích</w:t>
            </w:r>
            <w:proofErr w:type="spellEnd"/>
            <w:r w:rsidR="00A73BAF" w:rsidRPr="00242753">
              <w:rPr>
                <w:lang w:val="en-US"/>
              </w:rPr>
              <w:t xml:space="preserve"> </w:t>
            </w:r>
            <w:proofErr w:type="spellStart"/>
            <w:r w:rsidR="00A73BAF" w:rsidRPr="00242753">
              <w:rPr>
                <w:lang w:val="en-US"/>
              </w:rPr>
              <w:t>chuột</w:t>
            </w:r>
            <w:proofErr w:type="spellEnd"/>
            <w:r w:rsidR="00A73BAF" w:rsidRPr="00242753">
              <w:rPr>
                <w:lang w:val="en-US"/>
              </w:rPr>
              <w:t xml:space="preserve"> </w:t>
            </w:r>
            <w:proofErr w:type="spellStart"/>
            <w:r w:rsidR="00A73BAF" w:rsidRPr="00242753">
              <w:rPr>
                <w:lang w:val="en-US"/>
              </w:rPr>
              <w:t>vào</w:t>
            </w:r>
            <w:proofErr w:type="spellEnd"/>
            <w:r w:rsidR="00A73BAF" w:rsidRPr="00242753">
              <w:rPr>
                <w:lang w:val="en-US"/>
              </w:rPr>
              <w:t xml:space="preserve"> </w:t>
            </w:r>
            <w:proofErr w:type="spellStart"/>
            <w:r w:rsidR="00A73BAF" w:rsidRPr="00242753">
              <w:rPr>
                <w:lang w:val="en-US"/>
              </w:rPr>
              <w:t>tên</w:t>
            </w:r>
            <w:proofErr w:type="spellEnd"/>
            <w:r w:rsidR="00A73BAF" w:rsidRPr="00242753">
              <w:rPr>
                <w:lang w:val="en-US"/>
              </w:rPr>
              <w:t xml:space="preserve"> </w:t>
            </w:r>
            <w:proofErr w:type="spellStart"/>
            <w:r w:rsidR="00A73BAF" w:rsidRPr="00242753">
              <w:rPr>
                <w:lang w:val="en-US"/>
              </w:rPr>
              <w:t>của</w:t>
            </w:r>
            <w:proofErr w:type="spellEnd"/>
            <w:r w:rsidR="00A73BAF" w:rsidRPr="00242753">
              <w:rPr>
                <w:lang w:val="en-US"/>
              </w:rPr>
              <w:t xml:space="preserve"> </w:t>
            </w:r>
            <w:proofErr w:type="spellStart"/>
            <w:r w:rsidR="00A73BAF" w:rsidRPr="00242753">
              <w:rPr>
                <w:lang w:val="en-US"/>
              </w:rPr>
              <w:t>người</w:t>
            </w:r>
            <w:proofErr w:type="spellEnd"/>
            <w:r w:rsidR="00A73BAF" w:rsidRPr="00242753">
              <w:rPr>
                <w:lang w:val="en-US"/>
              </w:rPr>
              <w:t xml:space="preserve"> </w:t>
            </w:r>
            <w:proofErr w:type="spellStart"/>
            <w:r w:rsidR="00A73BAF" w:rsidRPr="00242753">
              <w:rPr>
                <w:lang w:val="en-US"/>
              </w:rPr>
              <w:t>bất</w:t>
            </w:r>
            <w:proofErr w:type="spellEnd"/>
            <w:r w:rsidR="00A73BAF" w:rsidRPr="00242753">
              <w:rPr>
                <w:lang w:val="en-US"/>
              </w:rPr>
              <w:t xml:space="preserve"> </w:t>
            </w:r>
            <w:proofErr w:type="spellStart"/>
            <w:r w:rsidR="00A73BAF" w:rsidRPr="00242753">
              <w:rPr>
                <w:lang w:val="en-US"/>
              </w:rPr>
              <w:t>kỳ</w:t>
            </w:r>
            <w:proofErr w:type="spellEnd"/>
            <w:r w:rsidR="00242753">
              <w:rPr>
                <w:lang w:val="en-US"/>
              </w:rPr>
              <w:t xml:space="preserve"> </w:t>
            </w:r>
            <w:proofErr w:type="spellStart"/>
            <w:r w:rsidR="00242753">
              <w:rPr>
                <w:lang w:val="en-US"/>
              </w:rPr>
              <w:t>có</w:t>
            </w:r>
            <w:proofErr w:type="spellEnd"/>
            <w:r w:rsidR="00242753">
              <w:rPr>
                <w:lang w:val="en-US"/>
              </w:rPr>
              <w:t xml:space="preserve"> </w:t>
            </w:r>
            <w:proofErr w:type="spellStart"/>
            <w:r w:rsidR="00242753">
              <w:rPr>
                <w:lang w:val="en-US"/>
              </w:rPr>
              <w:t>trong</w:t>
            </w:r>
            <w:proofErr w:type="spellEnd"/>
            <w:r w:rsidR="00242753">
              <w:rPr>
                <w:lang w:val="en-US"/>
              </w:rPr>
              <w:t xml:space="preserve"> </w:t>
            </w:r>
            <w:proofErr w:type="spellStart"/>
            <w:r w:rsidR="00242753">
              <w:rPr>
                <w:lang w:val="en-US"/>
              </w:rPr>
              <w:t>cây</w:t>
            </w:r>
            <w:proofErr w:type="spellEnd"/>
            <w:r w:rsidR="00242753">
              <w:rPr>
                <w:lang w:val="en-US"/>
              </w:rPr>
              <w:t xml:space="preserve"> </w:t>
            </w:r>
            <w:proofErr w:type="spellStart"/>
            <w:r w:rsidR="00242753">
              <w:rPr>
                <w:lang w:val="en-US"/>
              </w:rPr>
              <w:t>gia</w:t>
            </w:r>
            <w:proofErr w:type="spellEnd"/>
            <w:r w:rsidR="00242753">
              <w:rPr>
                <w:lang w:val="en-US"/>
              </w:rPr>
              <w:t xml:space="preserve"> </w:t>
            </w:r>
            <w:proofErr w:type="spellStart"/>
            <w:r w:rsidR="00242753">
              <w:rPr>
                <w:lang w:val="en-US"/>
              </w:rPr>
              <w:t>phả</w:t>
            </w:r>
            <w:proofErr w:type="spellEnd"/>
          </w:p>
          <w:p w14:paraId="550BF51F" w14:textId="77777777" w:rsidR="00582F17" w:rsidRDefault="00D036CC">
            <w:pPr>
              <w:pStyle w:val="ListParagraph"/>
              <w:numPr>
                <w:ilvl w:val="0"/>
                <w:numId w:val="16"/>
              </w:numPr>
              <w:spacing w:before="120"/>
              <w:rPr>
                <w:lang w:val="en-US"/>
              </w:rPr>
            </w:pPr>
            <w:proofErr w:type="spellStart"/>
            <w:r w:rsidRPr="00242753">
              <w:rPr>
                <w:lang w:val="en-US"/>
              </w:rPr>
              <w:t>Hệ</w:t>
            </w:r>
            <w:proofErr w:type="spellEnd"/>
            <w:r w:rsidRPr="00242753">
              <w:rPr>
                <w:lang w:val="en-US"/>
              </w:rPr>
              <w:t xml:space="preserve"> </w:t>
            </w:r>
            <w:proofErr w:type="spellStart"/>
            <w:r w:rsidRPr="00242753">
              <w:rPr>
                <w:lang w:val="en-US"/>
              </w:rPr>
              <w:t>thống</w:t>
            </w:r>
            <w:proofErr w:type="spellEnd"/>
            <w:r w:rsidRPr="00242753">
              <w:rPr>
                <w:lang w:val="en-US"/>
              </w:rPr>
              <w:t xml:space="preserve"> </w:t>
            </w:r>
            <w:proofErr w:type="spellStart"/>
            <w:r w:rsidR="00242753">
              <w:rPr>
                <w:lang w:val="en-US"/>
              </w:rPr>
              <w:t>kiểm</w:t>
            </w:r>
            <w:proofErr w:type="spellEnd"/>
            <w:r w:rsidR="00242753">
              <w:rPr>
                <w:lang w:val="en-US"/>
              </w:rPr>
              <w:t xml:space="preserve"> </w:t>
            </w:r>
            <w:proofErr w:type="spellStart"/>
            <w:r w:rsidR="00242753">
              <w:rPr>
                <w:lang w:val="en-US"/>
              </w:rPr>
              <w:t>tra</w:t>
            </w:r>
            <w:proofErr w:type="spellEnd"/>
            <w:r w:rsidR="00242753">
              <w:rPr>
                <w:lang w:val="en-US"/>
              </w:rPr>
              <w:t xml:space="preserve"> </w:t>
            </w:r>
            <w:proofErr w:type="spellStart"/>
            <w:r w:rsidR="00242753">
              <w:rPr>
                <w:lang w:val="en-US"/>
              </w:rPr>
              <w:t>thông</w:t>
            </w:r>
            <w:proofErr w:type="spellEnd"/>
            <w:r w:rsidR="00242753">
              <w:rPr>
                <w:lang w:val="en-US"/>
              </w:rPr>
              <w:t xml:space="preserve"> tin </w:t>
            </w:r>
            <w:proofErr w:type="spellStart"/>
            <w:r w:rsidR="00242753">
              <w:rPr>
                <w:lang w:val="en-US"/>
              </w:rPr>
              <w:t>mối</w:t>
            </w:r>
            <w:proofErr w:type="spellEnd"/>
            <w:r w:rsidR="00242753">
              <w:rPr>
                <w:lang w:val="en-US"/>
              </w:rPr>
              <w:t xml:space="preserve"> </w:t>
            </w:r>
            <w:proofErr w:type="spellStart"/>
            <w:r w:rsidR="00242753">
              <w:rPr>
                <w:lang w:val="en-US"/>
              </w:rPr>
              <w:t>quan</w:t>
            </w:r>
            <w:proofErr w:type="spellEnd"/>
            <w:r w:rsidR="00242753">
              <w:rPr>
                <w:lang w:val="en-US"/>
              </w:rPr>
              <w:t xml:space="preserve"> </w:t>
            </w:r>
            <w:proofErr w:type="spellStart"/>
            <w:r w:rsidR="00242753">
              <w:rPr>
                <w:lang w:val="en-US"/>
              </w:rPr>
              <w:t>hệ</w:t>
            </w:r>
            <w:proofErr w:type="spellEnd"/>
            <w:r w:rsidR="00242753">
              <w:rPr>
                <w:lang w:val="en-US"/>
              </w:rPr>
              <w:t xml:space="preserve"> </w:t>
            </w:r>
            <w:proofErr w:type="spellStart"/>
            <w:r w:rsidR="00242753">
              <w:rPr>
                <w:lang w:val="en-US"/>
              </w:rPr>
              <w:t>xung</w:t>
            </w:r>
            <w:proofErr w:type="spellEnd"/>
            <w:r w:rsidR="00242753">
              <w:rPr>
                <w:lang w:val="en-US"/>
              </w:rPr>
              <w:t xml:space="preserve"> </w:t>
            </w:r>
            <w:proofErr w:type="spellStart"/>
            <w:r w:rsidR="00242753">
              <w:rPr>
                <w:lang w:val="en-US"/>
              </w:rPr>
              <w:t>quanh</w:t>
            </w:r>
            <w:proofErr w:type="spellEnd"/>
            <w:r w:rsidR="00242753">
              <w:rPr>
                <w:lang w:val="en-US"/>
              </w:rPr>
              <w:t xml:space="preserve"> </w:t>
            </w:r>
            <w:proofErr w:type="spellStart"/>
            <w:r w:rsidR="00242753">
              <w:rPr>
                <w:lang w:val="en-US"/>
              </w:rPr>
              <w:t>người</w:t>
            </w:r>
            <w:proofErr w:type="spellEnd"/>
            <w:r w:rsidR="00242753">
              <w:rPr>
                <w:lang w:val="en-US"/>
              </w:rPr>
              <w:t xml:space="preserve"> </w:t>
            </w:r>
            <w:proofErr w:type="spellStart"/>
            <w:r w:rsidR="00242753">
              <w:rPr>
                <w:lang w:val="en-US"/>
              </w:rPr>
              <w:t>đó</w:t>
            </w:r>
            <w:proofErr w:type="spellEnd"/>
            <w:r w:rsidR="00242753">
              <w:rPr>
                <w:lang w:val="en-US"/>
              </w:rPr>
              <w:t xml:space="preserve"> </w:t>
            </w:r>
            <w:proofErr w:type="spellStart"/>
            <w:r w:rsidR="00242753">
              <w:rPr>
                <w:lang w:val="en-US"/>
              </w:rPr>
              <w:t>như</w:t>
            </w:r>
            <w:proofErr w:type="spellEnd"/>
            <w:r w:rsidR="00242753">
              <w:rPr>
                <w:lang w:val="en-US"/>
              </w:rPr>
              <w:t xml:space="preserve"> </w:t>
            </w:r>
            <w:proofErr w:type="spellStart"/>
            <w:r w:rsidR="00242753">
              <w:rPr>
                <w:lang w:val="en-US"/>
              </w:rPr>
              <w:t>bố</w:t>
            </w:r>
            <w:proofErr w:type="spellEnd"/>
            <w:r w:rsidR="00242753">
              <w:rPr>
                <w:lang w:val="en-US"/>
              </w:rPr>
              <w:t xml:space="preserve"> </w:t>
            </w:r>
            <w:proofErr w:type="spellStart"/>
            <w:r w:rsidR="00242753">
              <w:rPr>
                <w:lang w:val="en-US"/>
              </w:rPr>
              <w:t>mẹ</w:t>
            </w:r>
            <w:proofErr w:type="spellEnd"/>
            <w:r w:rsidR="00242753">
              <w:rPr>
                <w:lang w:val="en-US"/>
              </w:rPr>
              <w:t xml:space="preserve">, </w:t>
            </w:r>
            <w:proofErr w:type="spellStart"/>
            <w:r w:rsidR="00242753">
              <w:rPr>
                <w:lang w:val="en-US"/>
              </w:rPr>
              <w:t>anh</w:t>
            </w:r>
            <w:proofErr w:type="spellEnd"/>
            <w:r w:rsidR="00242753">
              <w:rPr>
                <w:lang w:val="en-US"/>
              </w:rPr>
              <w:t xml:space="preserve"> </w:t>
            </w:r>
            <w:proofErr w:type="spellStart"/>
            <w:r w:rsidR="00242753">
              <w:rPr>
                <w:lang w:val="en-US"/>
              </w:rPr>
              <w:t>chị</w:t>
            </w:r>
            <w:proofErr w:type="spellEnd"/>
            <w:r w:rsidR="00242753">
              <w:rPr>
                <w:lang w:val="en-US"/>
              </w:rPr>
              <w:t xml:space="preserve"> </w:t>
            </w:r>
            <w:proofErr w:type="spellStart"/>
            <w:r w:rsidR="00242753">
              <w:rPr>
                <w:lang w:val="en-US"/>
              </w:rPr>
              <w:t>em</w:t>
            </w:r>
            <w:proofErr w:type="spellEnd"/>
            <w:r w:rsidR="00242753">
              <w:rPr>
                <w:lang w:val="en-US"/>
              </w:rPr>
              <w:t xml:space="preserve">, </w:t>
            </w:r>
            <w:proofErr w:type="spellStart"/>
            <w:r w:rsidR="00242753">
              <w:rPr>
                <w:lang w:val="en-US"/>
              </w:rPr>
              <w:t>vợ</w:t>
            </w:r>
            <w:proofErr w:type="spellEnd"/>
            <w:r w:rsidR="00242753">
              <w:rPr>
                <w:lang w:val="en-US"/>
              </w:rPr>
              <w:t xml:space="preserve"> con </w:t>
            </w:r>
            <w:proofErr w:type="spellStart"/>
            <w:r w:rsidR="00242753">
              <w:rPr>
                <w:lang w:val="en-US"/>
              </w:rPr>
              <w:t>và</w:t>
            </w:r>
            <w:proofErr w:type="spellEnd"/>
            <w:r w:rsidR="00242753">
              <w:rPr>
                <w:lang w:val="en-US"/>
              </w:rPr>
              <w:t xml:space="preserve"> </w:t>
            </w:r>
            <w:proofErr w:type="spellStart"/>
            <w:r w:rsidR="00242753">
              <w:rPr>
                <w:lang w:val="en-US"/>
              </w:rPr>
              <w:t>hiển</w:t>
            </w:r>
            <w:proofErr w:type="spellEnd"/>
            <w:r w:rsidR="00242753">
              <w:rPr>
                <w:lang w:val="en-US"/>
              </w:rPr>
              <w:t xml:space="preserve"> </w:t>
            </w:r>
            <w:proofErr w:type="spellStart"/>
            <w:r w:rsidR="00242753">
              <w:rPr>
                <w:lang w:val="en-US"/>
              </w:rPr>
              <w:t>thị</w:t>
            </w:r>
            <w:proofErr w:type="spellEnd"/>
            <w:r w:rsidR="00242753">
              <w:rPr>
                <w:lang w:val="en-US"/>
              </w:rPr>
              <w:t xml:space="preserve"> </w:t>
            </w:r>
            <w:proofErr w:type="spellStart"/>
            <w:r w:rsidR="00242753">
              <w:rPr>
                <w:lang w:val="en-US"/>
              </w:rPr>
              <w:t>lên</w:t>
            </w:r>
            <w:proofErr w:type="spellEnd"/>
            <w:r w:rsidR="00242753">
              <w:rPr>
                <w:lang w:val="en-US"/>
              </w:rPr>
              <w:t xml:space="preserve"> </w:t>
            </w:r>
            <w:proofErr w:type="spellStart"/>
            <w:r w:rsidR="00242753">
              <w:rPr>
                <w:lang w:val="en-US"/>
              </w:rPr>
              <w:t>màn</w:t>
            </w:r>
            <w:proofErr w:type="spellEnd"/>
            <w:r w:rsidR="00242753">
              <w:rPr>
                <w:lang w:val="en-US"/>
              </w:rPr>
              <w:t xml:space="preserve"> </w:t>
            </w:r>
            <w:proofErr w:type="spellStart"/>
            <w:r w:rsidR="00242753">
              <w:rPr>
                <w:lang w:val="en-US"/>
              </w:rPr>
              <w:t>hình</w:t>
            </w:r>
            <w:proofErr w:type="spellEnd"/>
          </w:p>
          <w:p w14:paraId="46C7880B" w14:textId="77777777" w:rsidR="00242753" w:rsidRPr="00E5384A" w:rsidRDefault="00242753" w:rsidP="00242753">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14:paraId="6FBAE968" w14:textId="77777777" w:rsidR="00242753" w:rsidRPr="00242753" w:rsidRDefault="00283E9D">
            <w:pPr>
              <w:pStyle w:val="NormalWeb"/>
              <w:numPr>
                <w:ilvl w:val="0"/>
                <w:numId w:val="28"/>
              </w:numPr>
              <w:spacing w:before="120" w:beforeAutospacing="0" w:after="0" w:afterAutospacing="0"/>
              <w:jc w:val="both"/>
              <w:textAlignment w:val="baseline"/>
              <w:rPr>
                <w:color w:val="000000"/>
                <w:sz w:val="28"/>
                <w:szCs w:val="28"/>
              </w:rPr>
            </w:pPr>
            <w:proofErr w:type="spellStart"/>
            <w:r w:rsidRPr="00283E9D">
              <w:rPr>
                <w:color w:val="000000"/>
                <w:sz w:val="28"/>
                <w:szCs w:val="28"/>
              </w:rPr>
              <w:t>Tại</w:t>
            </w:r>
            <w:proofErr w:type="spellEnd"/>
            <w:r w:rsidRPr="00283E9D">
              <w:rPr>
                <w:color w:val="000000"/>
                <w:sz w:val="28"/>
                <w:szCs w:val="28"/>
              </w:rPr>
              <w:t xml:space="preserve"> </w:t>
            </w:r>
            <w:proofErr w:type="spellStart"/>
            <w:r w:rsidRPr="00283E9D">
              <w:rPr>
                <w:color w:val="000000"/>
                <w:sz w:val="28"/>
                <w:szCs w:val="28"/>
              </w:rPr>
              <w:t>bất</w:t>
            </w:r>
            <w:proofErr w:type="spellEnd"/>
            <w:r w:rsidRPr="00283E9D">
              <w:rPr>
                <w:color w:val="000000"/>
                <w:sz w:val="28"/>
                <w:szCs w:val="28"/>
              </w:rPr>
              <w:t xml:space="preserve"> </w:t>
            </w:r>
            <w:proofErr w:type="spellStart"/>
            <w:r w:rsidRPr="00283E9D">
              <w:rPr>
                <w:color w:val="000000"/>
                <w:sz w:val="28"/>
                <w:szCs w:val="28"/>
              </w:rPr>
              <w:t>kỳ</w:t>
            </w:r>
            <w:proofErr w:type="spellEnd"/>
            <w:r w:rsidRPr="00283E9D">
              <w:rPr>
                <w:color w:val="000000"/>
                <w:sz w:val="28"/>
                <w:szCs w:val="28"/>
              </w:rPr>
              <w:t xml:space="preserve"> </w:t>
            </w:r>
            <w:proofErr w:type="spellStart"/>
            <w:r w:rsidRPr="00283E9D">
              <w:rPr>
                <w:color w:val="000000"/>
                <w:sz w:val="28"/>
                <w:szCs w:val="28"/>
              </w:rPr>
              <w:t>bước</w:t>
            </w:r>
            <w:proofErr w:type="spellEnd"/>
            <w:r w:rsidRPr="00283E9D">
              <w:rPr>
                <w:color w:val="000000"/>
                <w:sz w:val="28"/>
                <w:szCs w:val="28"/>
              </w:rPr>
              <w:t xml:space="preserve"> </w:t>
            </w:r>
            <w:proofErr w:type="spellStart"/>
            <w:r w:rsidRPr="00283E9D">
              <w:rPr>
                <w:color w:val="000000"/>
                <w:sz w:val="28"/>
                <w:szCs w:val="28"/>
              </w:rPr>
              <w:t>nào</w:t>
            </w:r>
            <w:proofErr w:type="spellEnd"/>
            <w:r w:rsidRPr="00283E9D">
              <w:rPr>
                <w:color w:val="000000"/>
                <w:sz w:val="28"/>
                <w:szCs w:val="28"/>
              </w:rPr>
              <w:t xml:space="preserve"> </w:t>
            </w:r>
            <w:proofErr w:type="spellStart"/>
            <w:r w:rsidRPr="00283E9D">
              <w:rPr>
                <w:color w:val="000000"/>
                <w:sz w:val="28"/>
                <w:szCs w:val="28"/>
              </w:rPr>
              <w:t>trong</w:t>
            </w:r>
            <w:proofErr w:type="spellEnd"/>
            <w:r w:rsidRPr="00283E9D">
              <w:rPr>
                <w:color w:val="000000"/>
                <w:sz w:val="28"/>
                <w:szCs w:val="28"/>
              </w:rPr>
              <w:t xml:space="preserve"> </w:t>
            </w:r>
            <w:proofErr w:type="spellStart"/>
            <w:r w:rsidRPr="00283E9D">
              <w:rPr>
                <w:color w:val="000000"/>
                <w:sz w:val="28"/>
                <w:szCs w:val="28"/>
              </w:rPr>
              <w:t>luồng</w:t>
            </w:r>
            <w:proofErr w:type="spellEnd"/>
            <w:r w:rsidRPr="00283E9D">
              <w:rPr>
                <w:color w:val="000000"/>
                <w:sz w:val="28"/>
                <w:szCs w:val="28"/>
              </w:rPr>
              <w:t xml:space="preserve"> </w:t>
            </w:r>
            <w:proofErr w:type="spellStart"/>
            <w:r w:rsidRPr="00283E9D">
              <w:rPr>
                <w:color w:val="000000"/>
                <w:sz w:val="28"/>
                <w:szCs w:val="28"/>
              </w:rPr>
              <w:t>cơ</w:t>
            </w:r>
            <w:proofErr w:type="spellEnd"/>
            <w:r w:rsidRPr="00283E9D">
              <w:rPr>
                <w:color w:val="000000"/>
                <w:sz w:val="28"/>
                <w:szCs w:val="28"/>
              </w:rPr>
              <w:t xml:space="preserve"> </w:t>
            </w:r>
            <w:proofErr w:type="spellStart"/>
            <w:r w:rsidRPr="00283E9D">
              <w:rPr>
                <w:color w:val="000000"/>
                <w:sz w:val="28"/>
                <w:szCs w:val="28"/>
              </w:rPr>
              <w:t>bản</w:t>
            </w:r>
            <w:proofErr w:type="spellEnd"/>
            <w:r w:rsidRPr="00283E9D">
              <w:rPr>
                <w:color w:val="000000"/>
                <w:sz w:val="28"/>
                <w:szCs w:val="28"/>
              </w:rPr>
              <w:t xml:space="preserve">, </w:t>
            </w:r>
            <w:proofErr w:type="spellStart"/>
            <w:r w:rsidRPr="00283E9D">
              <w:rPr>
                <w:color w:val="000000"/>
                <w:sz w:val="28"/>
                <w:szCs w:val="28"/>
              </w:rPr>
              <w:t>nếu</w:t>
            </w:r>
            <w:proofErr w:type="spellEnd"/>
            <w:r w:rsidRPr="00283E9D">
              <w:rPr>
                <w:color w:val="000000"/>
                <w:sz w:val="28"/>
                <w:szCs w:val="28"/>
              </w:rPr>
              <w:t xml:space="preserve"> </w:t>
            </w:r>
            <w:proofErr w:type="spellStart"/>
            <w:r w:rsidRPr="00283E9D">
              <w:rPr>
                <w:color w:val="000000"/>
                <w:sz w:val="28"/>
                <w:szCs w:val="28"/>
              </w:rPr>
              <w:t>không</w:t>
            </w:r>
            <w:proofErr w:type="spellEnd"/>
            <w:r w:rsidRPr="00283E9D">
              <w:rPr>
                <w:color w:val="000000"/>
                <w:sz w:val="28"/>
                <w:szCs w:val="28"/>
              </w:rPr>
              <w:t xml:space="preserve"> </w:t>
            </w:r>
            <w:proofErr w:type="spellStart"/>
            <w:r w:rsidRPr="00283E9D">
              <w:rPr>
                <w:color w:val="000000"/>
                <w:sz w:val="28"/>
                <w:szCs w:val="28"/>
              </w:rPr>
              <w:t>kết</w:t>
            </w:r>
            <w:proofErr w:type="spellEnd"/>
            <w:r w:rsidRPr="00283E9D">
              <w:rPr>
                <w:color w:val="000000"/>
                <w:sz w:val="28"/>
                <w:szCs w:val="28"/>
              </w:rPr>
              <w:t xml:space="preserve"> </w:t>
            </w:r>
            <w:proofErr w:type="spellStart"/>
            <w:r w:rsidRPr="00283E9D">
              <w:rPr>
                <w:color w:val="000000"/>
                <w:sz w:val="28"/>
                <w:szCs w:val="28"/>
              </w:rPr>
              <w:t>nối</w:t>
            </w:r>
            <w:proofErr w:type="spellEnd"/>
            <w:r w:rsidRPr="00283E9D">
              <w:rPr>
                <w:color w:val="000000"/>
                <w:sz w:val="28"/>
                <w:szCs w:val="28"/>
              </w:rPr>
              <w:t xml:space="preserve"> </w:t>
            </w:r>
            <w:proofErr w:type="spellStart"/>
            <w:r w:rsidRPr="00283E9D">
              <w:rPr>
                <w:color w:val="000000"/>
                <w:sz w:val="28"/>
                <w:szCs w:val="28"/>
              </w:rPr>
              <w:t>được</w:t>
            </w:r>
            <w:proofErr w:type="spellEnd"/>
            <w:r w:rsidRPr="00283E9D">
              <w:rPr>
                <w:color w:val="000000"/>
                <w:sz w:val="28"/>
                <w:szCs w:val="28"/>
              </w:rPr>
              <w:t xml:space="preserve"> </w:t>
            </w:r>
            <w:proofErr w:type="spellStart"/>
            <w:r w:rsidRPr="00283E9D">
              <w:rPr>
                <w:color w:val="000000"/>
                <w:sz w:val="28"/>
                <w:szCs w:val="28"/>
              </w:rPr>
              <w:t>với</w:t>
            </w:r>
            <w:proofErr w:type="spellEnd"/>
            <w:r w:rsidRPr="00283E9D">
              <w:rPr>
                <w:color w:val="000000"/>
                <w:sz w:val="28"/>
                <w:szCs w:val="28"/>
              </w:rPr>
              <w:t xml:space="preserve"> </w:t>
            </w:r>
            <w:proofErr w:type="spellStart"/>
            <w:r w:rsidRPr="00283E9D">
              <w:rPr>
                <w:color w:val="000000"/>
                <w:sz w:val="28"/>
                <w:szCs w:val="28"/>
              </w:rPr>
              <w:t>cơ</w:t>
            </w:r>
            <w:proofErr w:type="spellEnd"/>
            <w:r w:rsidRPr="00283E9D">
              <w:rPr>
                <w:color w:val="000000"/>
                <w:sz w:val="28"/>
                <w:szCs w:val="28"/>
              </w:rPr>
              <w:t xml:space="preserve"> </w:t>
            </w:r>
            <w:proofErr w:type="spellStart"/>
            <w:r w:rsidRPr="00283E9D">
              <w:rPr>
                <w:color w:val="000000"/>
                <w:sz w:val="28"/>
                <w:szCs w:val="28"/>
              </w:rPr>
              <w:t>sở</w:t>
            </w:r>
            <w:proofErr w:type="spellEnd"/>
            <w:r w:rsidRPr="00283E9D">
              <w:rPr>
                <w:color w:val="000000"/>
                <w:sz w:val="28"/>
                <w:szCs w:val="28"/>
              </w:rPr>
              <w:t xml:space="preserve"> </w:t>
            </w:r>
            <w:proofErr w:type="spellStart"/>
            <w:r w:rsidRPr="00283E9D">
              <w:rPr>
                <w:color w:val="000000"/>
                <w:sz w:val="28"/>
                <w:szCs w:val="28"/>
              </w:rPr>
              <w:t>dữ</w:t>
            </w:r>
            <w:proofErr w:type="spellEnd"/>
            <w:r w:rsidRPr="00283E9D">
              <w:rPr>
                <w:color w:val="000000"/>
                <w:sz w:val="28"/>
                <w:szCs w:val="28"/>
              </w:rPr>
              <w:t xml:space="preserve"> </w:t>
            </w:r>
            <w:proofErr w:type="spellStart"/>
            <w:r w:rsidRPr="00283E9D">
              <w:rPr>
                <w:color w:val="000000"/>
                <w:sz w:val="28"/>
                <w:szCs w:val="28"/>
              </w:rPr>
              <w:t>liệu</w:t>
            </w:r>
            <w:proofErr w:type="spellEnd"/>
            <w:r w:rsidRPr="00283E9D">
              <w:rPr>
                <w:color w:val="000000"/>
                <w:sz w:val="28"/>
                <w:szCs w:val="28"/>
              </w:rPr>
              <w:t xml:space="preserve"> </w:t>
            </w:r>
            <w:proofErr w:type="spellStart"/>
            <w:r w:rsidRPr="00283E9D">
              <w:rPr>
                <w:color w:val="000000"/>
                <w:sz w:val="28"/>
                <w:szCs w:val="28"/>
              </w:rPr>
              <w:t>thì</w:t>
            </w:r>
            <w:proofErr w:type="spellEnd"/>
            <w:r w:rsidRPr="00283E9D">
              <w:rPr>
                <w:color w:val="000000"/>
                <w:sz w:val="28"/>
                <w:szCs w:val="28"/>
              </w:rPr>
              <w:t xml:space="preserve"> </w:t>
            </w:r>
            <w:proofErr w:type="spellStart"/>
            <w:r w:rsidRPr="00283E9D">
              <w:rPr>
                <w:color w:val="000000"/>
                <w:sz w:val="28"/>
                <w:szCs w:val="28"/>
              </w:rPr>
              <w:t>hệ</w:t>
            </w:r>
            <w:proofErr w:type="spellEnd"/>
            <w:r w:rsidRPr="00283E9D">
              <w:rPr>
                <w:color w:val="000000"/>
                <w:sz w:val="28"/>
                <w:szCs w:val="28"/>
              </w:rPr>
              <w:t xml:space="preserve"> </w:t>
            </w:r>
            <w:proofErr w:type="spellStart"/>
            <w:r w:rsidRPr="00283E9D">
              <w:rPr>
                <w:color w:val="000000"/>
                <w:sz w:val="28"/>
                <w:szCs w:val="28"/>
              </w:rPr>
              <w:t>thống</w:t>
            </w:r>
            <w:proofErr w:type="spellEnd"/>
            <w:r w:rsidRPr="00283E9D">
              <w:rPr>
                <w:color w:val="000000"/>
                <w:sz w:val="28"/>
                <w:szCs w:val="28"/>
              </w:rPr>
              <w:t xml:space="preserve"> </w:t>
            </w:r>
            <w:proofErr w:type="spellStart"/>
            <w:r w:rsidRPr="00283E9D">
              <w:rPr>
                <w:color w:val="000000"/>
                <w:sz w:val="28"/>
                <w:szCs w:val="28"/>
              </w:rPr>
              <w:t>sẽ</w:t>
            </w:r>
            <w:proofErr w:type="spellEnd"/>
            <w:r w:rsidRPr="00283E9D">
              <w:rPr>
                <w:color w:val="000000"/>
                <w:sz w:val="28"/>
                <w:szCs w:val="28"/>
              </w:rPr>
              <w:t xml:space="preserve"> </w:t>
            </w:r>
            <w:proofErr w:type="spellStart"/>
            <w:r w:rsidRPr="00283E9D">
              <w:rPr>
                <w:color w:val="000000"/>
                <w:sz w:val="28"/>
                <w:szCs w:val="28"/>
              </w:rPr>
              <w:t>hiển</w:t>
            </w:r>
            <w:proofErr w:type="spellEnd"/>
            <w:r w:rsidRPr="00283E9D">
              <w:rPr>
                <w:color w:val="000000"/>
                <w:sz w:val="28"/>
                <w:szCs w:val="28"/>
              </w:rPr>
              <w:t xml:space="preserve"> </w:t>
            </w:r>
            <w:proofErr w:type="spellStart"/>
            <w:r w:rsidRPr="00283E9D">
              <w:rPr>
                <w:color w:val="000000"/>
                <w:sz w:val="28"/>
                <w:szCs w:val="28"/>
              </w:rPr>
              <w:t>thị</w:t>
            </w:r>
            <w:proofErr w:type="spellEnd"/>
            <w:r w:rsidRPr="00283E9D">
              <w:rPr>
                <w:color w:val="000000"/>
                <w:sz w:val="28"/>
                <w:szCs w:val="28"/>
              </w:rPr>
              <w:t xml:space="preserve"> </w:t>
            </w:r>
            <w:proofErr w:type="spellStart"/>
            <w:r w:rsidRPr="00283E9D">
              <w:rPr>
                <w:color w:val="000000"/>
                <w:sz w:val="28"/>
                <w:szCs w:val="28"/>
              </w:rPr>
              <w:t>một</w:t>
            </w:r>
            <w:proofErr w:type="spellEnd"/>
            <w:r w:rsidRPr="00283E9D">
              <w:rPr>
                <w:color w:val="000000"/>
                <w:sz w:val="28"/>
                <w:szCs w:val="28"/>
              </w:rPr>
              <w:t xml:space="preserve"> </w:t>
            </w:r>
            <w:proofErr w:type="spellStart"/>
            <w:r w:rsidRPr="00283E9D">
              <w:rPr>
                <w:color w:val="000000"/>
                <w:sz w:val="28"/>
                <w:szCs w:val="28"/>
              </w:rPr>
              <w:t>thông</w:t>
            </w:r>
            <w:proofErr w:type="spellEnd"/>
            <w:r w:rsidRPr="00283E9D">
              <w:rPr>
                <w:color w:val="000000"/>
                <w:sz w:val="28"/>
                <w:szCs w:val="28"/>
              </w:rPr>
              <w:t xml:space="preserve"> </w:t>
            </w:r>
            <w:proofErr w:type="spellStart"/>
            <w:r w:rsidRPr="00283E9D">
              <w:rPr>
                <w:color w:val="000000"/>
                <w:sz w:val="28"/>
                <w:szCs w:val="28"/>
              </w:rPr>
              <w:t>báo</w:t>
            </w:r>
            <w:proofErr w:type="spellEnd"/>
            <w:r w:rsidRPr="00283E9D">
              <w:rPr>
                <w:color w:val="000000"/>
                <w:sz w:val="28"/>
                <w:szCs w:val="28"/>
              </w:rPr>
              <w:t xml:space="preserve"> </w:t>
            </w:r>
            <w:proofErr w:type="spellStart"/>
            <w:r w:rsidRPr="00283E9D">
              <w:rPr>
                <w:color w:val="000000"/>
                <w:sz w:val="28"/>
                <w:szCs w:val="28"/>
              </w:rPr>
              <w:t>lỗi</w:t>
            </w:r>
            <w:proofErr w:type="spellEnd"/>
            <w:r w:rsidRPr="00283E9D">
              <w:rPr>
                <w:color w:val="000000"/>
                <w:sz w:val="28"/>
                <w:szCs w:val="28"/>
              </w:rPr>
              <w:t xml:space="preserve"> </w:t>
            </w:r>
            <w:proofErr w:type="spellStart"/>
            <w:r w:rsidRPr="00283E9D">
              <w:rPr>
                <w:color w:val="000000"/>
                <w:sz w:val="28"/>
                <w:szCs w:val="28"/>
              </w:rPr>
              <w:t>và</w:t>
            </w:r>
            <w:proofErr w:type="spellEnd"/>
            <w:r w:rsidRPr="00283E9D">
              <w:rPr>
                <w:color w:val="000000"/>
                <w:sz w:val="28"/>
                <w:szCs w:val="28"/>
              </w:rPr>
              <w:t xml:space="preserve"> use case </w:t>
            </w:r>
            <w:proofErr w:type="spellStart"/>
            <w:r w:rsidRPr="00283E9D">
              <w:rPr>
                <w:color w:val="000000"/>
                <w:sz w:val="28"/>
                <w:szCs w:val="28"/>
              </w:rPr>
              <w:t>kết</w:t>
            </w:r>
            <w:proofErr w:type="spellEnd"/>
            <w:r w:rsidRPr="00283E9D">
              <w:rPr>
                <w:color w:val="000000"/>
                <w:sz w:val="28"/>
                <w:szCs w:val="28"/>
              </w:rPr>
              <w:t xml:space="preserve"> </w:t>
            </w:r>
            <w:proofErr w:type="spellStart"/>
            <w:r w:rsidRPr="00283E9D">
              <w:rPr>
                <w:color w:val="000000"/>
                <w:sz w:val="28"/>
                <w:szCs w:val="28"/>
              </w:rPr>
              <w:t>thúc</w:t>
            </w:r>
            <w:proofErr w:type="spellEnd"/>
            <w:r w:rsidRPr="00283E9D">
              <w:rPr>
                <w:color w:val="000000"/>
                <w:sz w:val="28"/>
                <w:szCs w:val="28"/>
              </w:rPr>
              <w:t>.</w:t>
            </w:r>
          </w:p>
        </w:tc>
      </w:tr>
      <w:tr w:rsidR="00582F17" w:rsidRPr="005E59C5" w14:paraId="5B0FF566" w14:textId="77777777" w:rsidTr="007C0207">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E41AD" w14:textId="77777777" w:rsidR="00582F17" w:rsidRPr="005E59C5" w:rsidRDefault="00582F17" w:rsidP="007444DA">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A66FB" w14:textId="77777777" w:rsidR="00582F17" w:rsidRDefault="00582F17">
            <w:pPr>
              <w:numPr>
                <w:ilvl w:val="0"/>
                <w:numId w:val="11"/>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14:paraId="7A6DA2EA" w14:textId="77777777" w:rsidR="00582F17" w:rsidRPr="00582F17" w:rsidRDefault="00582F17">
            <w:pPr>
              <w:pStyle w:val="NormalWeb"/>
              <w:numPr>
                <w:ilvl w:val="0"/>
                <w:numId w:val="11"/>
              </w:numPr>
              <w:spacing w:before="0" w:beforeAutospacing="0" w:after="0" w:afterAutospacing="0"/>
              <w:jc w:val="both"/>
              <w:textAlignment w:val="baseline"/>
              <w:rPr>
                <w:color w:val="000000"/>
                <w:sz w:val="28"/>
                <w:szCs w:val="28"/>
              </w:rPr>
            </w:pPr>
            <w:r w:rsidRPr="00582F17">
              <w:rPr>
                <w:color w:val="000000"/>
                <w:sz w:val="28"/>
                <w:szCs w:val="28"/>
                <w:lang w:val="vi"/>
              </w:rPr>
              <w:t>Hệ thống có cơ sở dữ liệu chứa thông tin cá nhân của người dùng</w:t>
            </w:r>
            <w:r>
              <w:rPr>
                <w:color w:val="000000"/>
                <w:sz w:val="28"/>
                <w:szCs w:val="28"/>
              </w:rPr>
              <w:t>.</w:t>
            </w:r>
          </w:p>
        </w:tc>
      </w:tr>
      <w:tr w:rsidR="00582F17" w:rsidRPr="005E59C5" w14:paraId="21920920" w14:textId="77777777" w:rsidTr="007C0207">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636C7" w14:textId="77777777" w:rsidR="00582F17" w:rsidRPr="005E59C5" w:rsidRDefault="00582F17"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03946" w14:textId="77777777" w:rsidR="00582F17" w:rsidRPr="00582F17" w:rsidRDefault="00582F17" w:rsidP="0049451F">
            <w:pPr>
              <w:pStyle w:val="NormalWeb"/>
              <w:keepNext/>
              <w:spacing w:before="0" w:beforeAutospacing="0" w:after="0" w:afterAutospacing="0"/>
              <w:jc w:val="both"/>
              <w:textAlignment w:val="baseline"/>
              <w:rPr>
                <w:color w:val="000000"/>
                <w:sz w:val="28"/>
                <w:szCs w:val="28"/>
              </w:rPr>
            </w:pPr>
          </w:p>
        </w:tc>
      </w:tr>
    </w:tbl>
    <w:p w14:paraId="7A74CA2B" w14:textId="77777777" w:rsidR="0049451F" w:rsidRPr="0049451F" w:rsidRDefault="0049451F">
      <w:pPr>
        <w:pStyle w:val="Caption"/>
      </w:pPr>
      <w:bookmarkStart w:id="94" w:name="_Toc185540969"/>
      <w:r>
        <w:t xml:space="preserve">Bảng </w:t>
      </w:r>
      <w:fldSimple w:instr=" SEQ Bảng \* ARABIC ">
        <w:r>
          <w:rPr>
            <w:noProof/>
          </w:rPr>
          <w:t>4</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xem</w:t>
      </w:r>
      <w:proofErr w:type="spellEnd"/>
      <w:r w:rsidRPr="0049451F">
        <w:rPr>
          <w:lang w:val="en-US"/>
        </w:rPr>
        <w:t xml:space="preserve"> chi </w:t>
      </w:r>
      <w:proofErr w:type="spellStart"/>
      <w:r w:rsidRPr="0049451F">
        <w:rPr>
          <w:lang w:val="en-US"/>
        </w:rPr>
        <w:t>tiết</w:t>
      </w:r>
      <w:proofErr w:type="spellEnd"/>
      <w:r w:rsidRPr="0049451F">
        <w:rPr>
          <w:lang w:val="en-US"/>
        </w:rPr>
        <w:t xml:space="preserve"> </w:t>
      </w:r>
      <w:proofErr w:type="spellStart"/>
      <w:r w:rsidRPr="0049451F">
        <w:rPr>
          <w:lang w:val="en-US"/>
        </w:rPr>
        <w:t>mối</w:t>
      </w:r>
      <w:proofErr w:type="spellEnd"/>
      <w:r w:rsidRPr="0049451F">
        <w:rPr>
          <w:lang w:val="en-US"/>
        </w:rPr>
        <w:t xml:space="preserve"> </w:t>
      </w:r>
      <w:proofErr w:type="spellStart"/>
      <w:r w:rsidRPr="0049451F">
        <w:rPr>
          <w:lang w:val="en-US"/>
        </w:rPr>
        <w:t>quan</w:t>
      </w:r>
      <w:proofErr w:type="spellEnd"/>
      <w:r w:rsidRPr="0049451F">
        <w:rPr>
          <w:lang w:val="en-US"/>
        </w:rPr>
        <w:t xml:space="preserve"> </w:t>
      </w:r>
      <w:proofErr w:type="spellStart"/>
      <w:r w:rsidRPr="0049451F">
        <w:rPr>
          <w:lang w:val="en-US"/>
        </w:rPr>
        <w:t>hệ</w:t>
      </w:r>
      <w:bookmarkEnd w:id="94"/>
      <w:proofErr w:type="spellEnd"/>
    </w:p>
    <w:p w14:paraId="6D7CC0A4" w14:textId="77777777" w:rsidR="007C0207" w:rsidRDefault="007C0207" w:rsidP="007C0207">
      <w:pPr>
        <w:keepNext/>
        <w:ind w:left="0" w:firstLine="0"/>
        <w:jc w:val="center"/>
      </w:pPr>
      <w:r w:rsidRPr="007C0207">
        <w:rPr>
          <w:noProof/>
          <w:lang w:val="en-US"/>
        </w:rPr>
        <w:lastRenderedPageBreak/>
        <w:drawing>
          <wp:inline distT="0" distB="0" distL="0" distR="0" wp14:anchorId="11B4A5B8" wp14:editId="5A4650B8">
            <wp:extent cx="4230370" cy="1916430"/>
            <wp:effectExtent l="0" t="0" r="0" b="0"/>
            <wp:docPr id="1499592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30370" cy="1916430"/>
                    </a:xfrm>
                    <a:prstGeom prst="rect">
                      <a:avLst/>
                    </a:prstGeom>
                    <a:noFill/>
                    <a:ln>
                      <a:noFill/>
                    </a:ln>
                  </pic:spPr>
                </pic:pic>
              </a:graphicData>
            </a:graphic>
          </wp:inline>
        </w:drawing>
      </w:r>
    </w:p>
    <w:p w14:paraId="65F73881" w14:textId="22921128" w:rsidR="00582F17" w:rsidRPr="007C0207" w:rsidRDefault="007C0207" w:rsidP="007C0207">
      <w:pPr>
        <w:pStyle w:val="Caption"/>
      </w:pPr>
      <w:bookmarkStart w:id="95" w:name="_Toc185539961"/>
      <w:bookmarkStart w:id="96" w:name="_Toc185550507"/>
      <w:r>
        <w:t xml:space="preserve">Hình </w:t>
      </w:r>
      <w:fldSimple w:instr=" SEQ Hình \* ARABIC ">
        <w:r w:rsidR="00A60B7E">
          <w:rPr>
            <w:noProof/>
          </w:rPr>
          <w:t>5</w:t>
        </w:r>
      </w:fldSimple>
      <w:r w:rsidR="002D14E4" w:rsidRPr="002D14E4">
        <w:t>:</w:t>
      </w:r>
      <w:r w:rsidRPr="007C0207">
        <w:t xml:space="preserve"> </w:t>
      </w:r>
      <w:r w:rsidRPr="00E5384A">
        <w:t xml:space="preserve">Biểu đồ phân rã </w:t>
      </w:r>
      <w:r w:rsidR="00016046">
        <w:t>use case</w:t>
      </w:r>
      <w:r w:rsidRPr="00E5384A">
        <w:t xml:space="preserve"> </w:t>
      </w:r>
      <w:r w:rsidRPr="007C0207">
        <w:t>xem chi tiết mối quan hệ</w:t>
      </w:r>
      <w:bookmarkEnd w:id="95"/>
      <w:bookmarkEnd w:id="96"/>
    </w:p>
    <w:p w14:paraId="583FA07A" w14:textId="77777777" w:rsidR="00126260" w:rsidRPr="005E59C5" w:rsidRDefault="00126260" w:rsidP="00FB6898">
      <w:pPr>
        <w:pStyle w:val="Heading4"/>
      </w:pPr>
      <w:r>
        <w:t xml:space="preserve">Đặc tả use case cấp tài khoản </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126260" w:rsidRPr="00872970" w14:paraId="158F42DF" w14:textId="77777777"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4C94" w14:textId="77777777" w:rsidR="00126260" w:rsidRPr="00872970" w:rsidRDefault="00126260" w:rsidP="00010F27">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27E97" w14:textId="77777777" w:rsidR="00126260" w:rsidRPr="00872970" w:rsidRDefault="00126260" w:rsidP="00010F27">
            <w:pPr>
              <w:ind w:left="0" w:firstLine="0"/>
              <w:rPr>
                <w:lang w:val="en-US"/>
              </w:rPr>
            </w:pPr>
            <w:r>
              <w:rPr>
                <w:lang w:val="en-US"/>
              </w:rPr>
              <w:t>C</w:t>
            </w:r>
            <w:r>
              <w:t xml:space="preserve">ấp tài khoản </w:t>
            </w:r>
          </w:p>
        </w:tc>
      </w:tr>
      <w:tr w:rsidR="00E57D1F" w:rsidRPr="00872970" w14:paraId="36DFA4F5" w14:textId="77777777"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51A96" w14:textId="77777777" w:rsidR="00E57D1F" w:rsidRPr="00872970" w:rsidRDefault="00E57D1F" w:rsidP="00010F27">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9C176" w14:textId="77777777" w:rsidR="00E57D1F" w:rsidRDefault="00E57D1F" w:rsidP="00010F27">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w:t>
            </w:r>
            <w:r w:rsidR="00AD0FEB">
              <w:rPr>
                <w:lang w:val="en-US"/>
              </w:rPr>
              <w:t>ả</w:t>
            </w:r>
            <w:proofErr w:type="spellEnd"/>
          </w:p>
        </w:tc>
      </w:tr>
      <w:tr w:rsidR="00126260" w:rsidRPr="00872970" w14:paraId="671F9703" w14:textId="77777777"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823B8" w14:textId="77777777" w:rsidR="00126260" w:rsidRPr="00872970" w:rsidRDefault="00126260" w:rsidP="00010F27">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F2614" w14:textId="77777777" w:rsidR="00126260" w:rsidRPr="00872970" w:rsidRDefault="00126260" w:rsidP="00010F27">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14:paraId="1134BE1C" w14:textId="77777777" w:rsidR="00126260" w:rsidRPr="00723192" w:rsidRDefault="00126260">
            <w:pPr>
              <w:pStyle w:val="ListParagraph"/>
              <w:numPr>
                <w:ilvl w:val="0"/>
                <w:numId w:val="17"/>
              </w:numPr>
              <w:spacing w:before="120"/>
              <w:ind w:left="714" w:hanging="357"/>
              <w:rPr>
                <w:lang w:val="en-US"/>
              </w:rPr>
            </w:pPr>
            <w:proofErr w:type="spellStart"/>
            <w:r w:rsidRPr="00723192">
              <w:rPr>
                <w:lang w:val="en-US"/>
              </w:rPr>
              <w:t>Người</w:t>
            </w:r>
            <w:proofErr w:type="spellEnd"/>
            <w:r w:rsidRPr="00723192">
              <w:rPr>
                <w:lang w:val="en-US"/>
              </w:rPr>
              <w:t xml:space="preserve"> </w:t>
            </w:r>
            <w:proofErr w:type="spellStart"/>
            <w:r w:rsidRPr="00723192">
              <w:rPr>
                <w:lang w:val="en-US"/>
              </w:rPr>
              <w:t>dùng</w:t>
            </w:r>
            <w:proofErr w:type="spellEnd"/>
            <w:r w:rsidRPr="00723192">
              <w:rPr>
                <w:lang w:val="en-US"/>
              </w:rPr>
              <w:t xml:space="preserve"> </w:t>
            </w:r>
            <w:proofErr w:type="spellStart"/>
            <w:r w:rsidR="00723192">
              <w:rPr>
                <w:lang w:val="en-US"/>
              </w:rPr>
              <w:t>kích</w:t>
            </w:r>
            <w:proofErr w:type="spellEnd"/>
            <w:r w:rsidR="00723192">
              <w:rPr>
                <w:lang w:val="en-US"/>
              </w:rPr>
              <w:t xml:space="preserve"> </w:t>
            </w:r>
            <w:proofErr w:type="spellStart"/>
            <w:r w:rsidR="00723192">
              <w:rPr>
                <w:lang w:val="en-US"/>
              </w:rPr>
              <w:t>vào</w:t>
            </w:r>
            <w:proofErr w:type="spellEnd"/>
            <w:r w:rsidR="00723192">
              <w:rPr>
                <w:lang w:val="en-US"/>
              </w:rPr>
              <w:t xml:space="preserve"> </w:t>
            </w:r>
            <w:proofErr w:type="spellStart"/>
            <w:r w:rsidR="00723192">
              <w:rPr>
                <w:lang w:val="en-US"/>
              </w:rPr>
              <w:t>biểu</w:t>
            </w:r>
            <w:proofErr w:type="spellEnd"/>
            <w:r w:rsidR="00723192">
              <w:rPr>
                <w:lang w:val="en-US"/>
              </w:rPr>
              <w:t xml:space="preserve"> </w:t>
            </w:r>
            <w:proofErr w:type="spellStart"/>
            <w:r w:rsidR="00723192">
              <w:rPr>
                <w:lang w:val="en-US"/>
              </w:rPr>
              <w:t>tượng</w:t>
            </w:r>
            <w:proofErr w:type="spellEnd"/>
            <w:r w:rsidR="00723192">
              <w:rPr>
                <w:lang w:val="en-US"/>
              </w:rPr>
              <w:t xml:space="preserve"> </w:t>
            </w:r>
            <w:proofErr w:type="spellStart"/>
            <w:r w:rsidR="00723192">
              <w:rPr>
                <w:lang w:val="en-US"/>
              </w:rPr>
              <w:t>cấp</w:t>
            </w:r>
            <w:proofErr w:type="spellEnd"/>
            <w:r w:rsidR="00723192">
              <w:rPr>
                <w:lang w:val="en-US"/>
              </w:rPr>
              <w:t xml:space="preserve"> </w:t>
            </w:r>
            <w:proofErr w:type="spellStart"/>
            <w:r w:rsidR="00723192">
              <w:rPr>
                <w:lang w:val="en-US"/>
              </w:rPr>
              <w:t>tài</w:t>
            </w:r>
            <w:proofErr w:type="spellEnd"/>
            <w:r w:rsidR="00723192">
              <w:rPr>
                <w:lang w:val="en-US"/>
              </w:rPr>
              <w:t xml:space="preserve"> </w:t>
            </w:r>
            <w:proofErr w:type="spellStart"/>
            <w:r w:rsidR="00723192">
              <w:rPr>
                <w:lang w:val="en-US"/>
              </w:rPr>
              <w:t>khoản</w:t>
            </w:r>
            <w:proofErr w:type="spellEnd"/>
          </w:p>
          <w:p w14:paraId="2F6E00C7" w14:textId="77777777" w:rsidR="009B1651" w:rsidRPr="00723192" w:rsidRDefault="009B1651">
            <w:pPr>
              <w:pStyle w:val="ListParagraph"/>
              <w:numPr>
                <w:ilvl w:val="0"/>
                <w:numId w:val="17"/>
              </w:numPr>
              <w:spacing w:before="120"/>
              <w:ind w:left="714" w:hanging="357"/>
              <w:rPr>
                <w:lang w:val="en-US"/>
              </w:rPr>
            </w:pPr>
            <w:proofErr w:type="spellStart"/>
            <w:r w:rsidRPr="00723192">
              <w:rPr>
                <w:lang w:val="en-US"/>
              </w:rPr>
              <w:t>Hệ</w:t>
            </w:r>
            <w:proofErr w:type="spellEnd"/>
            <w:r w:rsidRPr="00723192">
              <w:rPr>
                <w:lang w:val="en-US"/>
              </w:rPr>
              <w:t xml:space="preserve"> </w:t>
            </w:r>
            <w:proofErr w:type="spellStart"/>
            <w:r w:rsidRPr="00723192">
              <w:rPr>
                <w:lang w:val="en-US"/>
              </w:rPr>
              <w:t>thống</w:t>
            </w:r>
            <w:proofErr w:type="spellEnd"/>
            <w:r w:rsidRPr="00723192">
              <w:rPr>
                <w:lang w:val="en-US"/>
              </w:rPr>
              <w:t xml:space="preserve"> </w:t>
            </w:r>
            <w:proofErr w:type="spellStart"/>
            <w:r w:rsidRPr="00723192">
              <w:rPr>
                <w:lang w:val="en-US"/>
              </w:rPr>
              <w:t>tự</w:t>
            </w:r>
            <w:proofErr w:type="spellEnd"/>
            <w:r w:rsidRPr="00723192">
              <w:rPr>
                <w:lang w:val="en-US"/>
              </w:rPr>
              <w:t xml:space="preserve"> </w:t>
            </w:r>
            <w:proofErr w:type="spellStart"/>
            <w:r w:rsidRPr="00723192">
              <w:rPr>
                <w:lang w:val="en-US"/>
              </w:rPr>
              <w:t>động</w:t>
            </w:r>
            <w:proofErr w:type="spellEnd"/>
            <w:r w:rsidRPr="00723192">
              <w:rPr>
                <w:lang w:val="en-US"/>
              </w:rPr>
              <w:t xml:space="preserve"> </w:t>
            </w:r>
            <w:proofErr w:type="spellStart"/>
            <w:r w:rsidRPr="00723192">
              <w:rPr>
                <w:lang w:val="en-US"/>
              </w:rPr>
              <w:t>sinh</w:t>
            </w:r>
            <w:proofErr w:type="spellEnd"/>
            <w:r w:rsidRPr="00723192">
              <w:rPr>
                <w:lang w:val="en-US"/>
              </w:rPr>
              <w:t xml:space="preserve"> </w:t>
            </w:r>
            <w:proofErr w:type="spellStart"/>
            <w:r w:rsidRPr="00723192">
              <w:rPr>
                <w:lang w:val="en-US"/>
              </w:rPr>
              <w:t>ra</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đăng</w:t>
            </w:r>
            <w:proofErr w:type="spellEnd"/>
            <w:r w:rsidRPr="00723192">
              <w:rPr>
                <w:lang w:val="en-US"/>
              </w:rPr>
              <w:t xml:space="preserve"> </w:t>
            </w:r>
            <w:proofErr w:type="spellStart"/>
            <w:r w:rsidRPr="00723192">
              <w:rPr>
                <w:lang w:val="en-US"/>
              </w:rPr>
              <w:t>nhập</w:t>
            </w:r>
            <w:proofErr w:type="spellEnd"/>
            <w:r w:rsidRPr="00723192">
              <w:rPr>
                <w:lang w:val="en-US"/>
              </w:rPr>
              <w:t xml:space="preserve">” </w:t>
            </w:r>
            <w:proofErr w:type="spellStart"/>
            <w:r w:rsidRPr="00723192">
              <w:rPr>
                <w:lang w:val="en-US"/>
              </w:rPr>
              <w:t>và</w:t>
            </w:r>
            <w:proofErr w:type="spellEnd"/>
            <w:r w:rsidRPr="00723192">
              <w:rPr>
                <w:lang w:val="en-US"/>
              </w:rPr>
              <w:t xml:space="preserve"> “</w:t>
            </w:r>
            <w:proofErr w:type="spellStart"/>
            <w:r w:rsidRPr="00723192">
              <w:rPr>
                <w:lang w:val="en-US"/>
              </w:rPr>
              <w:t>mật</w:t>
            </w:r>
            <w:proofErr w:type="spellEnd"/>
            <w:r w:rsidRPr="00723192">
              <w:rPr>
                <w:lang w:val="en-US"/>
              </w:rPr>
              <w:t xml:space="preserve"> </w:t>
            </w:r>
            <w:proofErr w:type="spellStart"/>
            <w:r w:rsidRPr="00723192">
              <w:rPr>
                <w:lang w:val="en-US"/>
              </w:rPr>
              <w:t>khẩu</w:t>
            </w:r>
            <w:proofErr w:type="spellEnd"/>
            <w:r w:rsidRPr="00723192">
              <w:rPr>
                <w:lang w:val="en-US"/>
              </w:rPr>
              <w:t xml:space="preserve">” </w:t>
            </w:r>
            <w:proofErr w:type="spellStart"/>
            <w:r w:rsidRPr="00723192">
              <w:rPr>
                <w:lang w:val="en-US"/>
              </w:rPr>
              <w:t>cho</w:t>
            </w:r>
            <w:proofErr w:type="spellEnd"/>
            <w:r w:rsidRPr="00723192">
              <w:rPr>
                <w:lang w:val="en-US"/>
              </w:rPr>
              <w:t xml:space="preserve"> </w:t>
            </w:r>
            <w:proofErr w:type="spellStart"/>
            <w:r w:rsidRPr="00723192">
              <w:rPr>
                <w:lang w:val="en-US"/>
              </w:rPr>
              <w:t>đối</w:t>
            </w:r>
            <w:proofErr w:type="spellEnd"/>
            <w:r w:rsidRPr="00723192">
              <w:rPr>
                <w:lang w:val="en-US"/>
              </w:rPr>
              <w:t xml:space="preserve"> </w:t>
            </w:r>
            <w:proofErr w:type="spellStart"/>
            <w:r w:rsidRPr="00723192">
              <w:rPr>
                <w:lang w:val="en-US"/>
              </w:rPr>
              <w:t>tượng</w:t>
            </w:r>
            <w:proofErr w:type="spellEnd"/>
            <w:r w:rsidRPr="00723192">
              <w:rPr>
                <w:lang w:val="en-US"/>
              </w:rPr>
              <w:t xml:space="preserve"> </w:t>
            </w:r>
            <w:proofErr w:type="spellStart"/>
            <w:r w:rsidRPr="00723192">
              <w:rPr>
                <w:lang w:val="en-US"/>
              </w:rPr>
              <w:t>cấp</w:t>
            </w:r>
            <w:proofErr w:type="spellEnd"/>
            <w:r w:rsidRPr="00723192">
              <w:rPr>
                <w:lang w:val="en-US"/>
              </w:rPr>
              <w:t xml:space="preserve"> (</w:t>
            </w:r>
            <w:proofErr w:type="spellStart"/>
            <w:r w:rsidRPr="00723192">
              <w:rPr>
                <w:lang w:val="en-US"/>
              </w:rPr>
              <w:t>là</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kết</w:t>
            </w:r>
            <w:proofErr w:type="spellEnd"/>
            <w:r w:rsidRPr="00723192">
              <w:rPr>
                <w:lang w:val="en-US"/>
              </w:rPr>
              <w:t xml:space="preserve"> </w:t>
            </w:r>
            <w:proofErr w:type="spellStart"/>
            <w:r w:rsidRPr="00723192">
              <w:rPr>
                <w:lang w:val="en-US"/>
              </w:rPr>
              <w:t>hợp</w:t>
            </w:r>
            <w:proofErr w:type="spellEnd"/>
            <w:r w:rsidRPr="00723192">
              <w:rPr>
                <w:lang w:val="en-US"/>
              </w:rPr>
              <w:t xml:space="preserve"> </w:t>
            </w:r>
            <w:proofErr w:type="spellStart"/>
            <w:r w:rsidRPr="00723192">
              <w:rPr>
                <w:lang w:val="en-US"/>
              </w:rPr>
              <w:t>với</w:t>
            </w:r>
            <w:proofErr w:type="spellEnd"/>
            <w:r w:rsidRPr="00723192">
              <w:rPr>
                <w:lang w:val="en-US"/>
              </w:rPr>
              <w:t xml:space="preserve"> </w:t>
            </w:r>
            <w:proofErr w:type="spellStart"/>
            <w:r w:rsidRPr="00723192">
              <w:rPr>
                <w:lang w:val="en-US"/>
              </w:rPr>
              <w:t>ngày</w:t>
            </w:r>
            <w:proofErr w:type="spellEnd"/>
            <w:r w:rsidRPr="00723192">
              <w:rPr>
                <w:lang w:val="en-US"/>
              </w:rPr>
              <w:t xml:space="preserve"> </w:t>
            </w:r>
            <w:proofErr w:type="spellStart"/>
            <w:r w:rsidRPr="00723192">
              <w:rPr>
                <w:lang w:val="en-US"/>
              </w:rPr>
              <w:t>sinh</w:t>
            </w:r>
            <w:proofErr w:type="spellEnd"/>
            <w:r w:rsidRPr="00723192">
              <w:rPr>
                <w:lang w:val="en-US"/>
              </w:rPr>
              <w:t xml:space="preserve">) </w:t>
            </w:r>
            <w:proofErr w:type="spellStart"/>
            <w:r w:rsidRPr="00723192">
              <w:rPr>
                <w:lang w:val="en-US"/>
              </w:rPr>
              <w:t>và</w:t>
            </w:r>
            <w:proofErr w:type="spellEnd"/>
            <w:r w:rsidRPr="00723192">
              <w:rPr>
                <w:lang w:val="en-US"/>
              </w:rPr>
              <w:t xml:space="preserve"> </w:t>
            </w:r>
            <w:proofErr w:type="spellStart"/>
            <w:r w:rsidRPr="00723192">
              <w:rPr>
                <w:lang w:val="en-US"/>
              </w:rPr>
              <w:t>hiển</w:t>
            </w:r>
            <w:proofErr w:type="spellEnd"/>
            <w:r w:rsidRPr="00723192">
              <w:rPr>
                <w:lang w:val="en-US"/>
              </w:rPr>
              <w:t xml:space="preserve"> </w:t>
            </w:r>
            <w:proofErr w:type="spellStart"/>
            <w:r w:rsidRPr="00723192">
              <w:rPr>
                <w:lang w:val="en-US"/>
              </w:rPr>
              <w:t>thị</w:t>
            </w:r>
            <w:proofErr w:type="spellEnd"/>
            <w:r w:rsidRPr="00723192">
              <w:rPr>
                <w:lang w:val="en-US"/>
              </w:rPr>
              <w:t xml:space="preserve"> form </w:t>
            </w:r>
            <w:proofErr w:type="spellStart"/>
            <w:r w:rsidRPr="00723192">
              <w:rPr>
                <w:lang w:val="en-US"/>
              </w:rPr>
              <w:t>gồm</w:t>
            </w:r>
            <w:proofErr w:type="spellEnd"/>
            <w:r w:rsidRPr="00723192">
              <w:rPr>
                <w:lang w:val="en-US"/>
              </w:rPr>
              <w:t xml:space="preserve"> 2 </w:t>
            </w:r>
            <w:proofErr w:type="spellStart"/>
            <w:r w:rsidRPr="00723192">
              <w:rPr>
                <w:lang w:val="en-US"/>
              </w:rPr>
              <w:t>trường</w:t>
            </w:r>
            <w:proofErr w:type="spellEnd"/>
            <w:r w:rsidRPr="00723192">
              <w:rPr>
                <w:lang w:val="en-US"/>
              </w:rPr>
              <w:t xml:space="preserve"> </w:t>
            </w:r>
            <w:proofErr w:type="spellStart"/>
            <w:r w:rsidRPr="00723192">
              <w:rPr>
                <w:lang w:val="en-US"/>
              </w:rPr>
              <w:t>đã</w:t>
            </w:r>
            <w:proofErr w:type="spellEnd"/>
            <w:r w:rsidRPr="00723192">
              <w:rPr>
                <w:lang w:val="en-US"/>
              </w:rPr>
              <w:t xml:space="preserve"> </w:t>
            </w:r>
            <w:proofErr w:type="spellStart"/>
            <w:r w:rsidRPr="00723192">
              <w:rPr>
                <w:lang w:val="en-US"/>
              </w:rPr>
              <w:t>lêu</w:t>
            </w:r>
            <w:proofErr w:type="spellEnd"/>
          </w:p>
          <w:p w14:paraId="2A20AC82" w14:textId="77777777" w:rsidR="009B1651" w:rsidRPr="00723192" w:rsidRDefault="009B1651">
            <w:pPr>
              <w:pStyle w:val="ListParagraph"/>
              <w:numPr>
                <w:ilvl w:val="0"/>
                <w:numId w:val="17"/>
              </w:numPr>
              <w:spacing w:before="120"/>
              <w:ind w:left="714" w:hanging="357"/>
              <w:rPr>
                <w:lang w:val="en-US"/>
              </w:rPr>
            </w:pPr>
            <w:proofErr w:type="spellStart"/>
            <w:r w:rsidRPr="00723192">
              <w:rPr>
                <w:lang w:val="en-US"/>
              </w:rPr>
              <w:t>Người</w:t>
            </w:r>
            <w:proofErr w:type="spellEnd"/>
            <w:r w:rsidRPr="00723192">
              <w:rPr>
                <w:lang w:val="en-US"/>
              </w:rPr>
              <w:t xml:space="preserve"> </w:t>
            </w:r>
            <w:proofErr w:type="spellStart"/>
            <w:r w:rsidRPr="00723192">
              <w:rPr>
                <w:lang w:val="en-US"/>
              </w:rPr>
              <w:t>dùng</w:t>
            </w:r>
            <w:proofErr w:type="spellEnd"/>
            <w:r w:rsidRPr="00723192">
              <w:rPr>
                <w:lang w:val="en-US"/>
              </w:rPr>
              <w:t xml:space="preserve"> </w:t>
            </w:r>
            <w:proofErr w:type="spellStart"/>
            <w:r w:rsidRPr="00723192">
              <w:rPr>
                <w:lang w:val="en-US"/>
              </w:rPr>
              <w:t>có</w:t>
            </w:r>
            <w:proofErr w:type="spellEnd"/>
            <w:r w:rsidRPr="00723192">
              <w:rPr>
                <w:lang w:val="en-US"/>
              </w:rPr>
              <w:t xml:space="preserve"> </w:t>
            </w:r>
            <w:proofErr w:type="spellStart"/>
            <w:r w:rsidRPr="00723192">
              <w:rPr>
                <w:lang w:val="en-US"/>
              </w:rPr>
              <w:t>thể</w:t>
            </w:r>
            <w:proofErr w:type="spellEnd"/>
            <w:r w:rsidRPr="00723192">
              <w:rPr>
                <w:lang w:val="en-US"/>
              </w:rPr>
              <w:t xml:space="preserve"> </w:t>
            </w:r>
            <w:proofErr w:type="spellStart"/>
            <w:r w:rsidRPr="00723192">
              <w:rPr>
                <w:lang w:val="en-US"/>
              </w:rPr>
              <w:t>sửa</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đăng</w:t>
            </w:r>
            <w:proofErr w:type="spellEnd"/>
            <w:r w:rsidRPr="00723192">
              <w:rPr>
                <w:lang w:val="en-US"/>
              </w:rPr>
              <w:t xml:space="preserve"> </w:t>
            </w:r>
            <w:proofErr w:type="spellStart"/>
            <w:r w:rsidRPr="00723192">
              <w:rPr>
                <w:lang w:val="en-US"/>
              </w:rPr>
              <w:t>nhập</w:t>
            </w:r>
            <w:proofErr w:type="spellEnd"/>
            <w:r w:rsidRPr="00723192">
              <w:rPr>
                <w:lang w:val="en-US"/>
              </w:rPr>
              <w:t xml:space="preserve"> </w:t>
            </w:r>
            <w:proofErr w:type="spellStart"/>
            <w:r w:rsidRPr="00723192">
              <w:rPr>
                <w:lang w:val="en-US"/>
              </w:rPr>
              <w:t>hoặc</w:t>
            </w:r>
            <w:proofErr w:type="spellEnd"/>
            <w:r w:rsidRPr="00723192">
              <w:rPr>
                <w:lang w:val="en-US"/>
              </w:rPr>
              <w:t xml:space="preserve"> </w:t>
            </w:r>
            <w:proofErr w:type="spellStart"/>
            <w:r w:rsidRPr="00723192">
              <w:rPr>
                <w:lang w:val="en-US"/>
              </w:rPr>
              <w:t>mật</w:t>
            </w:r>
            <w:proofErr w:type="spellEnd"/>
            <w:r w:rsidRPr="00723192">
              <w:rPr>
                <w:lang w:val="en-US"/>
              </w:rPr>
              <w:t xml:space="preserve"> </w:t>
            </w:r>
            <w:proofErr w:type="spellStart"/>
            <w:r w:rsidRPr="00723192">
              <w:rPr>
                <w:lang w:val="en-US"/>
              </w:rPr>
              <w:t>khẩu</w:t>
            </w:r>
            <w:proofErr w:type="spellEnd"/>
            <w:r w:rsidRPr="00723192">
              <w:rPr>
                <w:lang w:val="en-US"/>
              </w:rPr>
              <w:t xml:space="preserve"> </w:t>
            </w:r>
            <w:proofErr w:type="spellStart"/>
            <w:r w:rsidRPr="00723192">
              <w:rPr>
                <w:lang w:val="en-US"/>
              </w:rPr>
              <w:t>nếu</w:t>
            </w:r>
            <w:proofErr w:type="spellEnd"/>
            <w:r w:rsidRPr="00723192">
              <w:rPr>
                <w:lang w:val="en-US"/>
              </w:rPr>
              <w:t xml:space="preserve"> </w:t>
            </w:r>
            <w:proofErr w:type="spellStart"/>
            <w:r w:rsidRPr="00723192">
              <w:rPr>
                <w:lang w:val="en-US"/>
              </w:rPr>
              <w:t>cần</w:t>
            </w:r>
            <w:proofErr w:type="spellEnd"/>
            <w:r w:rsidRPr="00723192">
              <w:rPr>
                <w:lang w:val="en-US"/>
              </w:rPr>
              <w:t xml:space="preserve"> </w:t>
            </w:r>
            <w:proofErr w:type="spellStart"/>
            <w:r w:rsidRPr="00723192">
              <w:rPr>
                <w:lang w:val="en-US"/>
              </w:rPr>
              <w:t>thiết</w:t>
            </w:r>
            <w:proofErr w:type="spellEnd"/>
          </w:p>
          <w:p w14:paraId="4286C560" w14:textId="77777777" w:rsidR="009B1651" w:rsidRPr="00723192" w:rsidRDefault="009B1651">
            <w:pPr>
              <w:pStyle w:val="ListParagraph"/>
              <w:numPr>
                <w:ilvl w:val="0"/>
                <w:numId w:val="17"/>
              </w:numPr>
              <w:spacing w:before="120"/>
              <w:ind w:left="714" w:hanging="357"/>
              <w:rPr>
                <w:lang w:val="en-US"/>
              </w:rPr>
            </w:pPr>
            <w:proofErr w:type="spellStart"/>
            <w:r w:rsidRPr="00723192">
              <w:rPr>
                <w:lang w:val="en-US"/>
              </w:rPr>
              <w:t>Nhấn</w:t>
            </w:r>
            <w:proofErr w:type="spellEnd"/>
            <w:r w:rsidRPr="00723192">
              <w:rPr>
                <w:lang w:val="en-US"/>
              </w:rPr>
              <w:t xml:space="preserve"> “Lưu” </w:t>
            </w:r>
            <w:proofErr w:type="spellStart"/>
            <w:r w:rsidRPr="00723192">
              <w:rPr>
                <w:lang w:val="en-US"/>
              </w:rPr>
              <w:t>để</w:t>
            </w:r>
            <w:proofErr w:type="spellEnd"/>
            <w:r w:rsidRPr="00723192">
              <w:rPr>
                <w:lang w:val="en-US"/>
              </w:rPr>
              <w:t xml:space="preserve"> </w:t>
            </w:r>
            <w:proofErr w:type="spellStart"/>
            <w:r w:rsidRPr="00723192">
              <w:rPr>
                <w:lang w:val="en-US"/>
              </w:rPr>
              <w:t>cấp</w:t>
            </w:r>
            <w:proofErr w:type="spellEnd"/>
            <w:r w:rsidRPr="00723192">
              <w:rPr>
                <w:lang w:val="en-US"/>
              </w:rPr>
              <w:t xml:space="preserve"> </w:t>
            </w:r>
            <w:proofErr w:type="spellStart"/>
            <w:r w:rsidRPr="00723192">
              <w:rPr>
                <w:lang w:val="en-US"/>
              </w:rPr>
              <w:t>tài</w:t>
            </w:r>
            <w:proofErr w:type="spellEnd"/>
            <w:r w:rsidRPr="00723192">
              <w:rPr>
                <w:lang w:val="en-US"/>
              </w:rPr>
              <w:t xml:space="preserve"> </w:t>
            </w:r>
            <w:proofErr w:type="spellStart"/>
            <w:r w:rsidRPr="00723192">
              <w:rPr>
                <w:lang w:val="en-US"/>
              </w:rPr>
              <w:t>khoản</w:t>
            </w:r>
            <w:proofErr w:type="spellEnd"/>
          </w:p>
          <w:p w14:paraId="474EDF06" w14:textId="77777777" w:rsidR="00723192" w:rsidRPr="00E5384A" w:rsidRDefault="00723192" w:rsidP="00723192">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14:paraId="37CEB947" w14:textId="77777777" w:rsidR="00126260" w:rsidRPr="00283E9D" w:rsidRDefault="00723192">
            <w:pPr>
              <w:pStyle w:val="ListParagraph"/>
              <w:numPr>
                <w:ilvl w:val="0"/>
                <w:numId w:val="30"/>
              </w:numPr>
              <w:rPr>
                <w:lang w:val="en-US"/>
              </w:rPr>
            </w:pPr>
            <w:r w:rsidRPr="00283E9D">
              <w:t>Tại bất kỳ bước nào trong luồng cơ bản, nếu không kết nối được với cơ sở dữ liệu thì hệ thống sẽ hiển thị một thông báo lỗi và use case kết thúc.</w:t>
            </w:r>
          </w:p>
          <w:p w14:paraId="10A6B94E" w14:textId="77777777" w:rsidR="00283E9D" w:rsidRPr="00283E9D" w:rsidRDefault="00723192">
            <w:pPr>
              <w:pStyle w:val="ListParagraph"/>
              <w:numPr>
                <w:ilvl w:val="0"/>
                <w:numId w:val="30"/>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4, </w:t>
            </w:r>
            <w:proofErr w:type="spellStart"/>
            <w:r w:rsidR="00892C3C" w:rsidRPr="00283E9D">
              <w:rPr>
                <w:lang w:val="en-US"/>
              </w:rPr>
              <w:t>nếu</w:t>
            </w:r>
            <w:proofErr w:type="spellEnd"/>
            <w:r w:rsidR="00892C3C" w:rsidRPr="00283E9D">
              <w:rPr>
                <w:lang w:val="en-US"/>
              </w:rPr>
              <w:t xml:space="preserve"> </w:t>
            </w:r>
            <w:proofErr w:type="spellStart"/>
            <w:r w:rsidR="00892C3C" w:rsidRPr="00283E9D">
              <w:rPr>
                <w:lang w:val="en-US"/>
              </w:rPr>
              <w:t>người</w:t>
            </w:r>
            <w:proofErr w:type="spellEnd"/>
            <w:r w:rsidR="00892C3C" w:rsidRPr="00283E9D">
              <w:rPr>
                <w:lang w:val="en-US"/>
              </w:rPr>
              <w:t xml:space="preserve"> </w:t>
            </w:r>
            <w:proofErr w:type="spellStart"/>
            <w:r w:rsidR="00892C3C" w:rsidRPr="00283E9D">
              <w:rPr>
                <w:lang w:val="en-US"/>
              </w:rPr>
              <w:t>dùng</w:t>
            </w:r>
            <w:proofErr w:type="spellEnd"/>
            <w:r w:rsidR="00892C3C" w:rsidRPr="00283E9D">
              <w:rPr>
                <w:lang w:val="en-US"/>
              </w:rPr>
              <w:t xml:space="preserve"> </w:t>
            </w:r>
            <w:proofErr w:type="spellStart"/>
            <w:r w:rsidR="00892C3C" w:rsidRPr="00283E9D">
              <w:rPr>
                <w:lang w:val="en-US"/>
              </w:rPr>
              <w:t>bấm</w:t>
            </w:r>
            <w:proofErr w:type="spellEnd"/>
            <w:r w:rsidR="00892C3C" w:rsidRPr="00283E9D">
              <w:rPr>
                <w:lang w:val="en-US"/>
              </w:rPr>
              <w:t xml:space="preserve"> </w:t>
            </w:r>
            <w:proofErr w:type="spellStart"/>
            <w:r w:rsidR="00892C3C" w:rsidRPr="00283E9D">
              <w:rPr>
                <w:lang w:val="en-US"/>
              </w:rPr>
              <w:t>nút</w:t>
            </w:r>
            <w:proofErr w:type="spellEnd"/>
            <w:r w:rsidR="00892C3C" w:rsidRPr="00283E9D">
              <w:rPr>
                <w:lang w:val="en-US"/>
              </w:rPr>
              <w:t xml:space="preserve"> “</w:t>
            </w:r>
            <w:proofErr w:type="spellStart"/>
            <w:r w:rsidR="00892C3C" w:rsidRPr="00283E9D">
              <w:rPr>
                <w:lang w:val="en-US"/>
              </w:rPr>
              <w:t>Thoát</w:t>
            </w:r>
            <w:proofErr w:type="spellEnd"/>
            <w:r w:rsidR="00892C3C" w:rsidRPr="00283E9D">
              <w:rPr>
                <w:lang w:val="en-US"/>
              </w:rPr>
              <w:t xml:space="preserve">” </w:t>
            </w:r>
            <w:proofErr w:type="spellStart"/>
            <w:r w:rsidR="00892C3C" w:rsidRPr="00283E9D">
              <w:rPr>
                <w:lang w:val="en-US"/>
              </w:rPr>
              <w:t>thì</w:t>
            </w:r>
            <w:proofErr w:type="spellEnd"/>
            <w:r w:rsidR="00892C3C" w:rsidRPr="00283E9D">
              <w:rPr>
                <w:lang w:val="en-US"/>
              </w:rPr>
              <w:t xml:space="preserve"> use case </w:t>
            </w:r>
            <w:proofErr w:type="spellStart"/>
            <w:r w:rsidR="00892C3C" w:rsidRPr="00283E9D">
              <w:rPr>
                <w:lang w:val="en-US"/>
              </w:rPr>
              <w:t>kết</w:t>
            </w:r>
            <w:proofErr w:type="spellEnd"/>
            <w:r w:rsidR="00892C3C" w:rsidRPr="00283E9D">
              <w:rPr>
                <w:lang w:val="en-US"/>
              </w:rPr>
              <w:t xml:space="preserve"> </w:t>
            </w:r>
            <w:proofErr w:type="spellStart"/>
            <w:r w:rsidR="00892C3C" w:rsidRPr="00283E9D">
              <w:rPr>
                <w:lang w:val="en-US"/>
              </w:rPr>
              <w:t>thúc</w:t>
            </w:r>
            <w:proofErr w:type="spellEnd"/>
          </w:p>
        </w:tc>
      </w:tr>
      <w:tr w:rsidR="00126260" w:rsidRPr="00872970" w14:paraId="6A878FA7" w14:textId="77777777" w:rsidTr="00010F27">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13857" w14:textId="77777777" w:rsidR="00126260" w:rsidRPr="00872970" w:rsidRDefault="00126260" w:rsidP="00010F27">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B2ACF" w14:textId="77777777" w:rsidR="00892C3C" w:rsidRPr="00892C3C" w:rsidRDefault="00126260">
            <w:pPr>
              <w:numPr>
                <w:ilvl w:val="0"/>
                <w:numId w:val="12"/>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14:paraId="6D7632CB" w14:textId="77777777" w:rsidR="009B1651" w:rsidRPr="00872970" w:rsidRDefault="009B1651">
            <w:pPr>
              <w:numPr>
                <w:ilvl w:val="0"/>
                <w:numId w:val="12"/>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sidR="00892C3C">
              <w:rPr>
                <w:lang w:val="en-US"/>
              </w:rPr>
              <w:t xml:space="preserve"> </w:t>
            </w:r>
            <w:proofErr w:type="spellStart"/>
            <w:r w:rsidR="00892C3C">
              <w:rPr>
                <w:lang w:val="en-US"/>
              </w:rPr>
              <w:t>tài</w:t>
            </w:r>
            <w:proofErr w:type="spellEnd"/>
            <w:r w:rsidR="00892C3C">
              <w:rPr>
                <w:lang w:val="en-US"/>
              </w:rPr>
              <w:t xml:space="preserve"> </w:t>
            </w:r>
            <w:proofErr w:type="spellStart"/>
            <w:r w:rsidR="00892C3C">
              <w:rPr>
                <w:lang w:val="en-US"/>
              </w:rPr>
              <w:t>khoản</w:t>
            </w:r>
            <w:proofErr w:type="spellEnd"/>
            <w:r>
              <w:rPr>
                <w:lang w:val="en-US"/>
              </w:rPr>
              <w:t xml:space="preserve"> admin</w:t>
            </w:r>
          </w:p>
        </w:tc>
      </w:tr>
      <w:tr w:rsidR="00126260" w:rsidRPr="00872970" w14:paraId="2C7E1A5B" w14:textId="77777777" w:rsidTr="00010F27">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EE7E3" w14:textId="77777777" w:rsidR="00126260" w:rsidRPr="00872970" w:rsidRDefault="00126260" w:rsidP="00010F27">
            <w:pPr>
              <w:ind w:left="0" w:firstLine="0"/>
              <w:rPr>
                <w:lang w:val="en-US"/>
              </w:rPr>
            </w:pPr>
            <w:r w:rsidRPr="00872970">
              <w:rPr>
                <w:lang w:val="en-US"/>
              </w:rPr>
              <w:lastRenderedPageBreak/>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2D0BA" w14:textId="77777777" w:rsidR="00126260" w:rsidRPr="00872970" w:rsidRDefault="00126260" w:rsidP="0049451F">
            <w:pPr>
              <w:keepNext/>
              <w:ind w:left="0" w:firstLine="0"/>
              <w:rPr>
                <w:lang w:val="en-US"/>
              </w:rPr>
            </w:pPr>
          </w:p>
        </w:tc>
      </w:tr>
    </w:tbl>
    <w:p w14:paraId="7CC5E408" w14:textId="77777777" w:rsidR="00126260" w:rsidRPr="0049451F" w:rsidRDefault="0049451F" w:rsidP="0049451F">
      <w:pPr>
        <w:pStyle w:val="Caption"/>
        <w:rPr>
          <w:lang w:val="en-US"/>
        </w:rPr>
      </w:pPr>
      <w:bookmarkStart w:id="97" w:name="_Toc185540970"/>
      <w:r>
        <w:t xml:space="preserve">Bảng </w:t>
      </w:r>
      <w:fldSimple w:instr=" SEQ Bảng \* ARABIC ">
        <w:r>
          <w:rPr>
            <w:noProof/>
          </w:rPr>
          <w:t>5</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cấp</w:t>
      </w:r>
      <w:proofErr w:type="spellEnd"/>
      <w:r w:rsidRPr="0049451F">
        <w:rPr>
          <w:lang w:val="en-US"/>
        </w:rPr>
        <w:t xml:space="preserve"> </w:t>
      </w:r>
      <w:proofErr w:type="spellStart"/>
      <w:r w:rsidRPr="0049451F">
        <w:rPr>
          <w:lang w:val="en-US"/>
        </w:rPr>
        <w:t>tài</w:t>
      </w:r>
      <w:proofErr w:type="spellEnd"/>
      <w:r w:rsidRPr="0049451F">
        <w:rPr>
          <w:lang w:val="en-US"/>
        </w:rPr>
        <w:t xml:space="preserve"> </w:t>
      </w:r>
      <w:proofErr w:type="spellStart"/>
      <w:r w:rsidRPr="0049451F">
        <w:rPr>
          <w:lang w:val="en-US"/>
        </w:rPr>
        <w:t>khoản</w:t>
      </w:r>
      <w:bookmarkEnd w:id="97"/>
      <w:proofErr w:type="spellEnd"/>
    </w:p>
    <w:p w14:paraId="4EC9F1FA" w14:textId="77777777" w:rsidR="007C0207" w:rsidRDefault="00892C3C" w:rsidP="007C0207">
      <w:pPr>
        <w:keepNext/>
        <w:ind w:left="0" w:firstLine="0"/>
      </w:pPr>
      <w:r w:rsidRPr="00B308F7">
        <w:rPr>
          <w:noProof/>
          <w:lang w:val="en-US"/>
        </w:rPr>
        <w:drawing>
          <wp:inline distT="0" distB="0" distL="0" distR="0" wp14:anchorId="56938A9E" wp14:editId="7539BF30">
            <wp:extent cx="5835650" cy="1687195"/>
            <wp:effectExtent l="0" t="0" r="0" b="0"/>
            <wp:docPr id="2006850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5650" cy="1687195"/>
                    </a:xfrm>
                    <a:prstGeom prst="rect">
                      <a:avLst/>
                    </a:prstGeom>
                    <a:noFill/>
                    <a:ln>
                      <a:noFill/>
                    </a:ln>
                  </pic:spPr>
                </pic:pic>
              </a:graphicData>
            </a:graphic>
          </wp:inline>
        </w:drawing>
      </w:r>
    </w:p>
    <w:p w14:paraId="3454F364" w14:textId="2C10BA25" w:rsidR="00892C3C" w:rsidRPr="007C0207" w:rsidRDefault="007C0207" w:rsidP="007C0207">
      <w:pPr>
        <w:pStyle w:val="Caption"/>
      </w:pPr>
      <w:bookmarkStart w:id="98" w:name="_Toc185539962"/>
      <w:bookmarkStart w:id="99" w:name="_Toc185550508"/>
      <w:r>
        <w:t xml:space="preserve">Hình </w:t>
      </w:r>
      <w:fldSimple w:instr=" SEQ Hình \* ARABIC ">
        <w:r w:rsidR="00A60B7E">
          <w:rPr>
            <w:noProof/>
          </w:rPr>
          <w:t>6</w:t>
        </w:r>
      </w:fldSimple>
      <w:r w:rsidR="002D14E4" w:rsidRPr="002D14E4">
        <w:t>:</w:t>
      </w:r>
      <w:r w:rsidRPr="007C0207">
        <w:t xml:space="preserve"> </w:t>
      </w:r>
      <w:r w:rsidRPr="007C0207">
        <w:rPr>
          <w:lang w:val="vi-VN"/>
        </w:rPr>
        <w:t xml:space="preserve">Biểu đồ phân rã </w:t>
      </w:r>
      <w:r w:rsidR="00016046">
        <w:rPr>
          <w:lang w:val="vi-VN"/>
        </w:rPr>
        <w:t>use case</w:t>
      </w:r>
      <w:r w:rsidRPr="007C0207">
        <w:rPr>
          <w:lang w:val="vi-VN"/>
        </w:rPr>
        <w:t xml:space="preserve"> cấp tài khoản</w:t>
      </w:r>
      <w:bookmarkEnd w:id="98"/>
      <w:bookmarkEnd w:id="99"/>
    </w:p>
    <w:p w14:paraId="3A0A0890" w14:textId="77777777" w:rsidR="00A73BAF" w:rsidRPr="005E59C5" w:rsidRDefault="00A73BAF" w:rsidP="00FB6898">
      <w:pPr>
        <w:pStyle w:val="Heading4"/>
      </w:pPr>
      <w:r>
        <w:t>Đặc tả use case quản lý tài khoản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872970" w:rsidRPr="00872970" w14:paraId="62A03DAD" w14:textId="77777777"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74FDC" w14:textId="77777777" w:rsidR="00872970" w:rsidRPr="00872970" w:rsidRDefault="00872970" w:rsidP="00872970">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F72B5" w14:textId="77777777" w:rsidR="00872970" w:rsidRPr="00872970" w:rsidRDefault="00872970" w:rsidP="00872970">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sidRPr="00872970">
              <w:rPr>
                <w:lang w:val="en-US"/>
              </w:rPr>
              <w:t>tài</w:t>
            </w:r>
            <w:proofErr w:type="spellEnd"/>
            <w:r w:rsidRPr="00872970">
              <w:rPr>
                <w:lang w:val="en-US"/>
              </w:rPr>
              <w:t xml:space="preserve"> </w:t>
            </w:r>
            <w:proofErr w:type="spellStart"/>
            <w:r w:rsidRPr="00872970">
              <w:rPr>
                <w:lang w:val="en-US"/>
              </w:rPr>
              <w:t>khoản</w:t>
            </w:r>
            <w:proofErr w:type="spellEnd"/>
          </w:p>
        </w:tc>
      </w:tr>
      <w:tr w:rsidR="00E57D1F" w:rsidRPr="00872970" w14:paraId="428F66F8" w14:textId="77777777"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6B1155" w14:textId="77777777" w:rsidR="00E57D1F" w:rsidRPr="00872970" w:rsidRDefault="00E57D1F" w:rsidP="00872970">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84AA8A" w14:textId="77777777" w:rsidR="00E57D1F" w:rsidRPr="00872970" w:rsidRDefault="00E57D1F" w:rsidP="00872970">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872970" w:rsidRPr="00872970" w14:paraId="47B272CE" w14:textId="77777777"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E153C" w14:textId="77777777" w:rsidR="00872970" w:rsidRPr="00872970" w:rsidRDefault="00872970" w:rsidP="00872970">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149CF" w14:textId="77777777" w:rsidR="00B8095D" w:rsidRPr="00872970" w:rsidRDefault="00872970" w:rsidP="00872970">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14:paraId="11E947B8" w14:textId="77777777" w:rsidR="00872970" w:rsidRDefault="00B8095D">
            <w:pPr>
              <w:pStyle w:val="ListParagraph"/>
              <w:numPr>
                <w:ilvl w:val="0"/>
                <w:numId w:val="1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14:paraId="3D711631" w14:textId="77777777" w:rsidR="00B8095D" w:rsidRPr="00B8095D" w:rsidRDefault="00B8095D">
            <w:pPr>
              <w:pStyle w:val="ListParagraph"/>
              <w:numPr>
                <w:ilvl w:val="0"/>
                <w:numId w:val="18"/>
              </w:numPr>
              <w:spacing w:before="120"/>
              <w:ind w:left="714" w:hanging="357"/>
              <w:rPr>
                <w:lang w:val="en-US"/>
              </w:rPr>
            </w:pP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Pr>
                <w:lang w:val="en-US"/>
              </w:rPr>
              <w:t>kích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p w14:paraId="366D200E" w14:textId="77777777" w:rsidR="00872970" w:rsidRPr="00892C3C" w:rsidRDefault="00CE597C">
            <w:pPr>
              <w:pStyle w:val="ListParagraph"/>
              <w:numPr>
                <w:ilvl w:val="0"/>
                <w:numId w:val="18"/>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sẵn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sửa</w:t>
            </w:r>
            <w:proofErr w:type="spellEnd"/>
            <w:r>
              <w:rPr>
                <w:lang w:val="en-US"/>
              </w:rPr>
              <w:t>.</w:t>
            </w:r>
          </w:p>
          <w:p w14:paraId="13739327" w14:textId="77777777" w:rsidR="00872970" w:rsidRPr="00892C3C" w:rsidRDefault="00CE597C">
            <w:pPr>
              <w:pStyle w:val="ListParagraph"/>
              <w:numPr>
                <w:ilvl w:val="0"/>
                <w:numId w:val="1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muốn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nút</w:t>
            </w:r>
            <w:proofErr w:type="spellEnd"/>
            <w:r>
              <w:rPr>
                <w:lang w:val="en-US"/>
              </w:rPr>
              <w:t xml:space="preserve"> “Lưu”</w:t>
            </w:r>
          </w:p>
          <w:p w14:paraId="53E0FF61" w14:textId="77777777" w:rsidR="006C4B50" w:rsidRPr="00892C3C" w:rsidRDefault="006C4B50">
            <w:pPr>
              <w:pStyle w:val="ListParagraph"/>
              <w:numPr>
                <w:ilvl w:val="0"/>
                <w:numId w:val="18"/>
              </w:numPr>
              <w:spacing w:before="120"/>
              <w:ind w:left="714" w:hanging="357"/>
              <w:rPr>
                <w:lang w:val="en-US"/>
              </w:rPr>
            </w:pP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00CE597C">
              <w:rPr>
                <w:lang w:val="en-US"/>
              </w:rPr>
              <w:t>kiểm</w:t>
            </w:r>
            <w:proofErr w:type="spellEnd"/>
            <w:r w:rsidR="00CE597C">
              <w:rPr>
                <w:lang w:val="en-US"/>
              </w:rPr>
              <w:t xml:space="preserve"> </w:t>
            </w:r>
            <w:proofErr w:type="spellStart"/>
            <w:r w:rsidR="00CE597C">
              <w:rPr>
                <w:lang w:val="en-US"/>
              </w:rPr>
              <w:t>tra</w:t>
            </w:r>
            <w:proofErr w:type="spellEnd"/>
            <w:r w:rsidR="00CE597C">
              <w:rPr>
                <w:lang w:val="en-US"/>
              </w:rPr>
              <w:t xml:space="preserve"> </w:t>
            </w:r>
            <w:proofErr w:type="spellStart"/>
            <w:r w:rsidR="00CE597C">
              <w:rPr>
                <w:lang w:val="en-US"/>
              </w:rPr>
              <w:t>thông</w:t>
            </w:r>
            <w:proofErr w:type="spellEnd"/>
            <w:r w:rsidR="00CE597C">
              <w:rPr>
                <w:lang w:val="en-US"/>
              </w:rPr>
              <w:t xml:space="preserve"> tin </w:t>
            </w:r>
            <w:proofErr w:type="spellStart"/>
            <w:r w:rsidR="00CE597C">
              <w:rPr>
                <w:lang w:val="en-US"/>
              </w:rPr>
              <w:t>và</w:t>
            </w:r>
            <w:proofErr w:type="spellEnd"/>
            <w:r w:rsidR="00CE597C">
              <w:rPr>
                <w:lang w:val="en-US"/>
              </w:rPr>
              <w:t xml:space="preserve"> </w:t>
            </w:r>
            <w:proofErr w:type="spellStart"/>
            <w:r w:rsidR="00A2128F">
              <w:rPr>
                <w:lang w:val="en-US"/>
              </w:rPr>
              <w:t>cập</w:t>
            </w:r>
            <w:proofErr w:type="spellEnd"/>
            <w:r w:rsidR="00A2128F">
              <w:rPr>
                <w:lang w:val="en-US"/>
              </w:rPr>
              <w:t xml:space="preserve"> </w:t>
            </w:r>
            <w:proofErr w:type="spellStart"/>
            <w:r w:rsidR="00A2128F">
              <w:rPr>
                <w:lang w:val="en-US"/>
              </w:rPr>
              <w:t>nhật</w:t>
            </w:r>
            <w:proofErr w:type="spellEnd"/>
            <w:r w:rsidR="00A2128F">
              <w:rPr>
                <w:lang w:val="en-US"/>
              </w:rPr>
              <w:t xml:space="preserve"> </w:t>
            </w:r>
            <w:proofErr w:type="spellStart"/>
            <w:r w:rsidR="00A2128F">
              <w:rPr>
                <w:lang w:val="en-US"/>
              </w:rPr>
              <w:t>lại</w:t>
            </w:r>
            <w:proofErr w:type="spellEnd"/>
            <w:r w:rsidR="00A2128F">
              <w:rPr>
                <w:lang w:val="en-US"/>
              </w:rPr>
              <w:t xml:space="preserve"> </w:t>
            </w:r>
            <w:proofErr w:type="spellStart"/>
            <w:r w:rsidR="00A2128F">
              <w:rPr>
                <w:lang w:val="en-US"/>
              </w:rPr>
              <w:t>thông</w:t>
            </w:r>
            <w:proofErr w:type="spellEnd"/>
            <w:r w:rsidR="00A2128F">
              <w:rPr>
                <w:lang w:val="en-US"/>
              </w:rPr>
              <w:t xml:space="preserve"> tin </w:t>
            </w:r>
            <w:proofErr w:type="spellStart"/>
            <w:r w:rsidR="00A2128F">
              <w:rPr>
                <w:lang w:val="en-US"/>
              </w:rPr>
              <w:t>vào</w:t>
            </w:r>
            <w:proofErr w:type="spellEnd"/>
            <w:r w:rsidR="00A2128F">
              <w:rPr>
                <w:lang w:val="en-US"/>
              </w:rPr>
              <w:t xml:space="preserve"> </w:t>
            </w:r>
            <w:proofErr w:type="spellStart"/>
            <w:r w:rsidR="00A2128F">
              <w:rPr>
                <w:lang w:val="en-US"/>
              </w:rPr>
              <w:t>cơ</w:t>
            </w:r>
            <w:proofErr w:type="spellEnd"/>
            <w:r w:rsidR="00A2128F">
              <w:rPr>
                <w:lang w:val="en-US"/>
              </w:rPr>
              <w:t xml:space="preserve"> </w:t>
            </w:r>
            <w:proofErr w:type="spellStart"/>
            <w:r w:rsidR="00A2128F">
              <w:rPr>
                <w:lang w:val="en-US"/>
              </w:rPr>
              <w:t>sở</w:t>
            </w:r>
            <w:proofErr w:type="spellEnd"/>
            <w:r w:rsidR="00A2128F">
              <w:rPr>
                <w:lang w:val="en-US"/>
              </w:rPr>
              <w:t xml:space="preserve"> </w:t>
            </w:r>
            <w:proofErr w:type="spellStart"/>
            <w:r w:rsidR="00A2128F">
              <w:rPr>
                <w:lang w:val="en-US"/>
              </w:rPr>
              <w:t>dữ</w:t>
            </w:r>
            <w:proofErr w:type="spellEnd"/>
            <w:r w:rsidR="00A2128F">
              <w:rPr>
                <w:lang w:val="en-US"/>
              </w:rPr>
              <w:t xml:space="preserve"> </w:t>
            </w:r>
            <w:proofErr w:type="spellStart"/>
            <w:r w:rsidR="00A2128F">
              <w:rPr>
                <w:lang w:val="en-US"/>
              </w:rPr>
              <w:t>liệu</w:t>
            </w:r>
            <w:proofErr w:type="spellEnd"/>
          </w:p>
          <w:p w14:paraId="79B21FA0" w14:textId="77777777" w:rsidR="00A2128F" w:rsidRPr="00892C3C" w:rsidRDefault="00A2128F">
            <w:pPr>
              <w:pStyle w:val="ListParagraph"/>
              <w:numPr>
                <w:ilvl w:val="0"/>
                <w:numId w:val="18"/>
              </w:numPr>
              <w:spacing w:before="120"/>
              <w:ind w:left="714" w:hanging="357"/>
              <w:rPr>
                <w:lang w:val="en-US"/>
              </w:rPr>
            </w:pP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Pr>
                <w:lang w:val="en-US"/>
              </w:rPr>
              <w:t>kích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p w14:paraId="417432D6" w14:textId="77777777" w:rsidR="006C4B50" w:rsidRPr="00892C3C" w:rsidRDefault="006C4B50">
            <w:pPr>
              <w:pStyle w:val="ListParagraph"/>
              <w:numPr>
                <w:ilvl w:val="0"/>
                <w:numId w:val="18"/>
              </w:numPr>
              <w:spacing w:before="120"/>
              <w:ind w:left="714" w:hanging="357"/>
              <w:rPr>
                <w:lang w:val="en-US"/>
              </w:rPr>
            </w:pP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Pr="00892C3C">
              <w:rPr>
                <w:lang w:val="en-US"/>
              </w:rPr>
              <w:t>hiển</w:t>
            </w:r>
            <w:proofErr w:type="spellEnd"/>
            <w:r w:rsidRPr="00892C3C">
              <w:rPr>
                <w:lang w:val="en-US"/>
              </w:rPr>
              <w:t xml:space="preserve"> </w:t>
            </w:r>
            <w:proofErr w:type="spellStart"/>
            <w:r w:rsidRPr="00892C3C">
              <w:rPr>
                <w:lang w:val="en-US"/>
              </w:rPr>
              <w:t>thị</w:t>
            </w:r>
            <w:proofErr w:type="spellEnd"/>
            <w:r w:rsidRPr="00892C3C">
              <w:rPr>
                <w:lang w:val="en-US"/>
              </w:rPr>
              <w:t xml:space="preserve"> </w:t>
            </w:r>
            <w:proofErr w:type="spellStart"/>
            <w:r w:rsidRPr="00892C3C">
              <w:rPr>
                <w:lang w:val="en-US"/>
              </w:rPr>
              <w:t>thông</w:t>
            </w:r>
            <w:proofErr w:type="spellEnd"/>
            <w:r w:rsidRPr="00892C3C">
              <w:rPr>
                <w:lang w:val="en-US"/>
              </w:rPr>
              <w:t xml:space="preserve"> </w:t>
            </w:r>
            <w:proofErr w:type="spellStart"/>
            <w:r w:rsidRPr="00892C3C">
              <w:rPr>
                <w:lang w:val="en-US"/>
              </w:rPr>
              <w:t>báo</w:t>
            </w:r>
            <w:proofErr w:type="spellEnd"/>
            <w:r w:rsidRPr="00892C3C">
              <w:rPr>
                <w:lang w:val="en-US"/>
              </w:rPr>
              <w:t xml:space="preserve"> </w:t>
            </w:r>
            <w:proofErr w:type="spellStart"/>
            <w:r w:rsidRPr="00892C3C">
              <w:rPr>
                <w:lang w:val="en-US"/>
              </w:rPr>
              <w:t>xác</w:t>
            </w:r>
            <w:proofErr w:type="spellEnd"/>
            <w:r w:rsidRPr="00892C3C">
              <w:rPr>
                <w:lang w:val="en-US"/>
              </w:rPr>
              <w:t xml:space="preserve"> </w:t>
            </w:r>
            <w:proofErr w:type="spellStart"/>
            <w:r w:rsidRPr="00892C3C">
              <w:rPr>
                <w:lang w:val="en-US"/>
              </w:rPr>
              <w:t>nhận</w:t>
            </w:r>
            <w:proofErr w:type="spellEnd"/>
            <w:r w:rsidRPr="00892C3C">
              <w:rPr>
                <w:lang w:val="en-US"/>
              </w:rPr>
              <w:t xml:space="preserve"> </w:t>
            </w:r>
            <w:proofErr w:type="spellStart"/>
            <w:r w:rsidRPr="00892C3C">
              <w:rPr>
                <w:lang w:val="en-US"/>
              </w:rPr>
              <w:t>xóa</w:t>
            </w:r>
            <w:proofErr w:type="spellEnd"/>
            <w:r w:rsidRPr="00892C3C">
              <w:rPr>
                <w:lang w:val="en-US"/>
              </w:rPr>
              <w:t>.</w:t>
            </w:r>
          </w:p>
          <w:p w14:paraId="21CF235F" w14:textId="77777777" w:rsidR="006C4B50" w:rsidRPr="00892C3C" w:rsidRDefault="006C4B50">
            <w:pPr>
              <w:pStyle w:val="ListParagraph"/>
              <w:numPr>
                <w:ilvl w:val="0"/>
                <w:numId w:val="18"/>
              </w:numPr>
              <w:spacing w:before="120"/>
              <w:ind w:left="714" w:hanging="357"/>
              <w:rPr>
                <w:lang w:val="en-US"/>
              </w:rPr>
            </w:pPr>
            <w:proofErr w:type="spellStart"/>
            <w:r w:rsidRPr="00892C3C">
              <w:rPr>
                <w:lang w:val="en-US"/>
              </w:rPr>
              <w:t>Nếu</w:t>
            </w:r>
            <w:proofErr w:type="spellEnd"/>
            <w:r w:rsidRPr="00892C3C">
              <w:rPr>
                <w:lang w:val="en-US"/>
              </w:rPr>
              <w:t xml:space="preserve"> </w:t>
            </w: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sidRPr="00892C3C">
              <w:rPr>
                <w:lang w:val="en-US"/>
              </w:rPr>
              <w:t>chọn</w:t>
            </w:r>
            <w:proofErr w:type="spellEnd"/>
            <w:r w:rsidRPr="00892C3C">
              <w:rPr>
                <w:lang w:val="en-US"/>
              </w:rPr>
              <w:t xml:space="preserve"> “OK” </w:t>
            </w:r>
            <w:proofErr w:type="spellStart"/>
            <w:r w:rsidRPr="00892C3C">
              <w:rPr>
                <w:lang w:val="en-US"/>
              </w:rPr>
              <w:t>thì</w:t>
            </w:r>
            <w:proofErr w:type="spellEnd"/>
            <w:r w:rsidRPr="00892C3C">
              <w:rPr>
                <w:lang w:val="en-US"/>
              </w:rPr>
              <w:t xml:space="preserve"> </w:t>
            </w: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Pr="00892C3C">
              <w:rPr>
                <w:lang w:val="en-US"/>
              </w:rPr>
              <w:t>sẽ</w:t>
            </w:r>
            <w:proofErr w:type="spellEnd"/>
            <w:r w:rsidRPr="00892C3C">
              <w:rPr>
                <w:lang w:val="en-US"/>
              </w:rPr>
              <w:t xml:space="preserve"> </w:t>
            </w:r>
            <w:proofErr w:type="spellStart"/>
            <w:r w:rsidRPr="00892C3C">
              <w:rPr>
                <w:lang w:val="en-US"/>
              </w:rPr>
              <w:t>xóa</w:t>
            </w:r>
            <w:proofErr w:type="spellEnd"/>
            <w:r w:rsidRPr="00892C3C">
              <w:rPr>
                <w:lang w:val="en-US"/>
              </w:rPr>
              <w:t xml:space="preserve"> </w:t>
            </w:r>
            <w:proofErr w:type="spellStart"/>
            <w:r w:rsidRPr="00892C3C">
              <w:rPr>
                <w:lang w:val="en-US"/>
              </w:rPr>
              <w:t>tài</w:t>
            </w:r>
            <w:proofErr w:type="spellEnd"/>
            <w:r w:rsidRPr="00892C3C">
              <w:rPr>
                <w:lang w:val="en-US"/>
              </w:rPr>
              <w:t xml:space="preserve"> </w:t>
            </w:r>
            <w:proofErr w:type="spellStart"/>
            <w:r w:rsidRPr="00892C3C">
              <w:rPr>
                <w:lang w:val="en-US"/>
              </w:rPr>
              <w:t>khoản</w:t>
            </w:r>
            <w:proofErr w:type="spellEnd"/>
            <w:r w:rsidRPr="00892C3C">
              <w:rPr>
                <w:lang w:val="en-US"/>
              </w:rPr>
              <w:t xml:space="preserve"> </w:t>
            </w:r>
            <w:proofErr w:type="spellStart"/>
            <w:r w:rsidRPr="00892C3C">
              <w:rPr>
                <w:lang w:val="en-US"/>
              </w:rPr>
              <w:t>và</w:t>
            </w:r>
            <w:proofErr w:type="spellEnd"/>
            <w:r w:rsidRPr="00892C3C">
              <w:rPr>
                <w:lang w:val="en-US"/>
              </w:rPr>
              <w:t xml:space="preserve"> </w:t>
            </w:r>
            <w:proofErr w:type="spellStart"/>
            <w:r w:rsidRPr="00892C3C">
              <w:rPr>
                <w:lang w:val="en-US"/>
              </w:rPr>
              <w:t>thông</w:t>
            </w:r>
            <w:proofErr w:type="spellEnd"/>
            <w:r w:rsidRPr="00892C3C">
              <w:rPr>
                <w:lang w:val="en-US"/>
              </w:rPr>
              <w:t xml:space="preserve"> </w:t>
            </w:r>
            <w:proofErr w:type="spellStart"/>
            <w:r w:rsidRPr="00892C3C">
              <w:rPr>
                <w:lang w:val="en-US"/>
              </w:rPr>
              <w:t>báo</w:t>
            </w:r>
            <w:proofErr w:type="spellEnd"/>
            <w:r w:rsidRPr="00892C3C">
              <w:rPr>
                <w:lang w:val="en-US"/>
              </w:rPr>
              <w:t xml:space="preserve"> </w:t>
            </w:r>
            <w:proofErr w:type="spellStart"/>
            <w:r w:rsidRPr="00892C3C">
              <w:rPr>
                <w:lang w:val="en-US"/>
              </w:rPr>
              <w:t>xóa</w:t>
            </w:r>
            <w:proofErr w:type="spellEnd"/>
            <w:r w:rsidRPr="00892C3C">
              <w:rPr>
                <w:lang w:val="en-US"/>
              </w:rPr>
              <w:t xml:space="preserve"> </w:t>
            </w:r>
            <w:proofErr w:type="spellStart"/>
            <w:r w:rsidRPr="00892C3C">
              <w:rPr>
                <w:lang w:val="en-US"/>
              </w:rPr>
              <w:t>thành</w:t>
            </w:r>
            <w:proofErr w:type="spellEnd"/>
            <w:r w:rsidRPr="00892C3C">
              <w:rPr>
                <w:lang w:val="en-US"/>
              </w:rPr>
              <w:t xml:space="preserve"> </w:t>
            </w:r>
            <w:proofErr w:type="spellStart"/>
            <w:r w:rsidRPr="00892C3C">
              <w:rPr>
                <w:lang w:val="en-US"/>
              </w:rPr>
              <w:t>công</w:t>
            </w:r>
            <w:proofErr w:type="spellEnd"/>
          </w:p>
          <w:p w14:paraId="228CAF02" w14:textId="77777777" w:rsidR="00872970" w:rsidRPr="00872970" w:rsidRDefault="00872970" w:rsidP="00283E9D">
            <w:pPr>
              <w:ind w:left="0" w:firstLine="0"/>
              <w:rPr>
                <w:lang w:val="en-US"/>
              </w:rPr>
            </w:pPr>
            <w:proofErr w:type="spellStart"/>
            <w:r w:rsidRPr="00872970">
              <w:rPr>
                <w:lang w:val="en-US"/>
              </w:rPr>
              <w:lastRenderedPageBreak/>
              <w:t>Luồng</w:t>
            </w:r>
            <w:proofErr w:type="spellEnd"/>
            <w:r w:rsidRPr="00872970">
              <w:rPr>
                <w:lang w:val="en-US"/>
              </w:rPr>
              <w:t xml:space="preserve"> </w:t>
            </w:r>
            <w:proofErr w:type="spellStart"/>
            <w:r w:rsidR="00A2128F">
              <w:rPr>
                <w:lang w:val="en-US"/>
              </w:rPr>
              <w:t>rẽ</w:t>
            </w:r>
            <w:proofErr w:type="spellEnd"/>
            <w:r w:rsidR="00A2128F">
              <w:rPr>
                <w:lang w:val="en-US"/>
              </w:rPr>
              <w:t xml:space="preserve"> </w:t>
            </w:r>
            <w:proofErr w:type="spellStart"/>
            <w:r w:rsidR="00A2128F">
              <w:rPr>
                <w:lang w:val="en-US"/>
              </w:rPr>
              <w:t>nhánh</w:t>
            </w:r>
            <w:proofErr w:type="spellEnd"/>
            <w:r w:rsidRPr="00872970">
              <w:rPr>
                <w:lang w:val="en-US"/>
              </w:rPr>
              <w:t>:</w:t>
            </w:r>
          </w:p>
          <w:p w14:paraId="0A229BBF" w14:textId="77777777" w:rsidR="00872970" w:rsidRPr="00283E9D" w:rsidRDefault="00955B3A">
            <w:pPr>
              <w:pStyle w:val="ListParagraph"/>
              <w:numPr>
                <w:ilvl w:val="0"/>
                <w:numId w:val="31"/>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00872970" w:rsidRPr="00283E9D">
              <w:rPr>
                <w:lang w:val="en-US"/>
              </w:rPr>
              <w:t>.</w:t>
            </w:r>
          </w:p>
          <w:p w14:paraId="6CBDB4D1" w14:textId="77777777" w:rsidR="00A2128F" w:rsidRDefault="00A2128F">
            <w:pPr>
              <w:pStyle w:val="ListParagraph"/>
              <w:numPr>
                <w:ilvl w:val="0"/>
                <w:numId w:val="31"/>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7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p w14:paraId="44CEAC3D" w14:textId="77777777" w:rsidR="00B8095D" w:rsidRPr="00283E9D" w:rsidRDefault="00B8095D">
            <w:pPr>
              <w:pStyle w:val="ListParagraph"/>
              <w:numPr>
                <w:ilvl w:val="0"/>
                <w:numId w:val="31"/>
              </w:numPr>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thứ</w:t>
            </w:r>
            <w:proofErr w:type="spellEnd"/>
            <w:r>
              <w:rPr>
                <w:lang w:val="en-US"/>
              </w:rPr>
              <w:t xml:space="preserve"> 4 </w:t>
            </w:r>
            <w:proofErr w:type="spellStart"/>
            <w:r>
              <w:rPr>
                <w:lang w:val="en-US"/>
              </w:rPr>
              <w:t>trong</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872970" w:rsidRPr="00872970" w14:paraId="3BCF2546" w14:textId="77777777" w:rsidTr="00872970">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B3017" w14:textId="77777777" w:rsidR="00872970" w:rsidRPr="00872970" w:rsidRDefault="00872970" w:rsidP="00872970">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A160" w14:textId="77777777" w:rsidR="00872970" w:rsidRPr="00872970" w:rsidRDefault="00872970">
            <w:pPr>
              <w:numPr>
                <w:ilvl w:val="0"/>
                <w:numId w:val="12"/>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14:paraId="7D5B8A22" w14:textId="77777777" w:rsidR="00872970" w:rsidRPr="00872970" w:rsidRDefault="00872970">
            <w:pPr>
              <w:numPr>
                <w:ilvl w:val="0"/>
                <w:numId w:val="12"/>
              </w:numPr>
              <w:rPr>
                <w:lang w:val="en-US"/>
              </w:rPr>
            </w:pPr>
            <w:proofErr w:type="spellStart"/>
            <w:r w:rsidRPr="00872970">
              <w:rPr>
                <w:lang w:val="en-US"/>
              </w:rPr>
              <w:t>Hệ</w:t>
            </w:r>
            <w:proofErr w:type="spellEnd"/>
            <w:r w:rsidRPr="00872970">
              <w:rPr>
                <w:lang w:val="en-US"/>
              </w:rPr>
              <w:t xml:space="preserve"> </w:t>
            </w:r>
            <w:proofErr w:type="spellStart"/>
            <w:r w:rsidRPr="00872970">
              <w:rPr>
                <w:lang w:val="en-US"/>
              </w:rPr>
              <w:t>thống</w:t>
            </w:r>
            <w:proofErr w:type="spellEnd"/>
            <w:r w:rsidRPr="00872970">
              <w:rPr>
                <w:lang w:val="en-US"/>
              </w:rPr>
              <w:t xml:space="preserve"> </w:t>
            </w:r>
            <w:proofErr w:type="spellStart"/>
            <w:r w:rsidRPr="00872970">
              <w:rPr>
                <w:lang w:val="en-US"/>
              </w:rPr>
              <w:t>có</w:t>
            </w:r>
            <w:proofErr w:type="spellEnd"/>
            <w:r w:rsidRPr="00872970">
              <w:rPr>
                <w:lang w:val="en-US"/>
              </w:rPr>
              <w:t xml:space="preserve"> </w:t>
            </w:r>
            <w:proofErr w:type="spellStart"/>
            <w:r w:rsidRPr="00872970">
              <w:rPr>
                <w:lang w:val="en-US"/>
              </w:rPr>
              <w:t>cơ</w:t>
            </w:r>
            <w:proofErr w:type="spellEnd"/>
            <w:r w:rsidRPr="00872970">
              <w:rPr>
                <w:lang w:val="en-US"/>
              </w:rPr>
              <w:t xml:space="preserve"> </w:t>
            </w:r>
            <w:proofErr w:type="spellStart"/>
            <w:r w:rsidRPr="00872970">
              <w:rPr>
                <w:lang w:val="en-US"/>
              </w:rPr>
              <w:t>sở</w:t>
            </w:r>
            <w:proofErr w:type="spellEnd"/>
            <w:r w:rsidRPr="00872970">
              <w:rPr>
                <w:lang w:val="en-US"/>
              </w:rPr>
              <w:t xml:space="preserve"> </w:t>
            </w:r>
            <w:proofErr w:type="spellStart"/>
            <w:r w:rsidRPr="00872970">
              <w:rPr>
                <w:lang w:val="en-US"/>
              </w:rPr>
              <w:t>dữ</w:t>
            </w:r>
            <w:proofErr w:type="spellEnd"/>
            <w:r w:rsidRPr="00872970">
              <w:rPr>
                <w:lang w:val="en-US"/>
              </w:rPr>
              <w:t xml:space="preserve"> </w:t>
            </w:r>
            <w:proofErr w:type="spellStart"/>
            <w:r w:rsidRPr="00872970">
              <w:rPr>
                <w:lang w:val="en-US"/>
              </w:rPr>
              <w:t>liệu</w:t>
            </w:r>
            <w:proofErr w:type="spellEnd"/>
            <w:r w:rsidRPr="00872970">
              <w:rPr>
                <w:lang w:val="en-US"/>
              </w:rPr>
              <w:t xml:space="preserve"> </w:t>
            </w:r>
            <w:proofErr w:type="spellStart"/>
            <w:r w:rsidRPr="00872970">
              <w:rPr>
                <w:lang w:val="en-US"/>
              </w:rPr>
              <w:t>chứa</w:t>
            </w:r>
            <w:proofErr w:type="spellEnd"/>
            <w:r w:rsidRPr="00872970">
              <w:rPr>
                <w:lang w:val="en-US"/>
              </w:rPr>
              <w:t xml:space="preserve"> </w:t>
            </w:r>
            <w:proofErr w:type="spellStart"/>
            <w:r w:rsidRPr="00872970">
              <w:rPr>
                <w:lang w:val="en-US"/>
              </w:rPr>
              <w:t>thông</w:t>
            </w:r>
            <w:proofErr w:type="spellEnd"/>
            <w:r w:rsidRPr="00872970">
              <w:rPr>
                <w:lang w:val="en-US"/>
              </w:rPr>
              <w:t xml:space="preserve"> tin </w:t>
            </w:r>
            <w:proofErr w:type="spellStart"/>
            <w:r w:rsidRPr="00872970">
              <w:rPr>
                <w:lang w:val="en-US"/>
              </w:rPr>
              <w:t>cá</w:t>
            </w:r>
            <w:proofErr w:type="spellEnd"/>
            <w:r w:rsidRPr="00872970">
              <w:rPr>
                <w:lang w:val="en-US"/>
              </w:rPr>
              <w:t xml:space="preserve"> </w:t>
            </w:r>
            <w:proofErr w:type="spellStart"/>
            <w:r w:rsidRPr="00872970">
              <w:rPr>
                <w:lang w:val="en-US"/>
              </w:rPr>
              <w:t>nhân</w:t>
            </w:r>
            <w:proofErr w:type="spellEnd"/>
            <w:r w:rsidRPr="00872970">
              <w:rPr>
                <w:lang w:val="en-US"/>
              </w:rPr>
              <w:t xml:space="preserve"> </w:t>
            </w:r>
            <w:proofErr w:type="spellStart"/>
            <w:r w:rsidRPr="00872970">
              <w:rPr>
                <w:lang w:val="en-US"/>
              </w:rPr>
              <w:t>của</w:t>
            </w:r>
            <w:proofErr w:type="spellEnd"/>
            <w:r w:rsidRPr="00872970">
              <w:rPr>
                <w:lang w:val="en-US"/>
              </w:rPr>
              <w:t xml:space="preserve"> </w:t>
            </w: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w:t>
            </w:r>
          </w:p>
        </w:tc>
      </w:tr>
      <w:tr w:rsidR="00872970" w:rsidRPr="00872970" w14:paraId="179FC0AE" w14:textId="77777777" w:rsidTr="00872970">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5D010" w14:textId="77777777" w:rsidR="00872970" w:rsidRPr="00872970" w:rsidRDefault="00872970" w:rsidP="00872970">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BC349" w14:textId="77777777" w:rsidR="00872970" w:rsidRPr="00872970" w:rsidRDefault="00872970" w:rsidP="0049451F">
            <w:pPr>
              <w:keepNext/>
              <w:ind w:left="0" w:firstLine="0"/>
              <w:rPr>
                <w:lang w:val="en-US"/>
              </w:rPr>
            </w:pPr>
          </w:p>
        </w:tc>
      </w:tr>
    </w:tbl>
    <w:p w14:paraId="66AFA209" w14:textId="77777777" w:rsidR="0049451F" w:rsidRPr="0049451F" w:rsidRDefault="0049451F">
      <w:pPr>
        <w:pStyle w:val="Caption"/>
      </w:pPr>
      <w:bookmarkStart w:id="100" w:name="_Toc185540971"/>
      <w:r>
        <w:t xml:space="preserve">Bảng </w:t>
      </w:r>
      <w:fldSimple w:instr=" SEQ Bảng \* ARABIC ">
        <w:r>
          <w:rPr>
            <w:noProof/>
          </w:rPr>
          <w:t>6</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quản</w:t>
      </w:r>
      <w:proofErr w:type="spellEnd"/>
      <w:r w:rsidRPr="0049451F">
        <w:rPr>
          <w:lang w:val="en-US"/>
        </w:rPr>
        <w:t xml:space="preserve"> </w:t>
      </w:r>
      <w:proofErr w:type="spellStart"/>
      <w:r w:rsidRPr="0049451F">
        <w:rPr>
          <w:lang w:val="en-US"/>
        </w:rPr>
        <w:t>lý</w:t>
      </w:r>
      <w:proofErr w:type="spellEnd"/>
      <w:r w:rsidRPr="0049451F">
        <w:rPr>
          <w:lang w:val="en-US"/>
        </w:rPr>
        <w:t xml:space="preserve"> </w:t>
      </w:r>
      <w:proofErr w:type="spellStart"/>
      <w:r w:rsidRPr="0049451F">
        <w:rPr>
          <w:lang w:val="en-US"/>
        </w:rPr>
        <w:t>tài</w:t>
      </w:r>
      <w:proofErr w:type="spellEnd"/>
      <w:r w:rsidRPr="0049451F">
        <w:rPr>
          <w:lang w:val="en-US"/>
        </w:rPr>
        <w:t xml:space="preserve"> </w:t>
      </w:r>
      <w:proofErr w:type="spellStart"/>
      <w:r w:rsidRPr="0049451F">
        <w:rPr>
          <w:lang w:val="en-US"/>
        </w:rPr>
        <w:t>khoản</w:t>
      </w:r>
      <w:bookmarkEnd w:id="100"/>
      <w:proofErr w:type="spellEnd"/>
    </w:p>
    <w:p w14:paraId="7AE81067" w14:textId="77777777" w:rsidR="007C0207" w:rsidRDefault="00892C3C" w:rsidP="007C0207">
      <w:pPr>
        <w:keepNext/>
        <w:ind w:left="0" w:firstLine="0"/>
      </w:pPr>
      <w:r w:rsidRPr="001277FF">
        <w:rPr>
          <w:noProof/>
          <w:lang w:val="en-US"/>
        </w:rPr>
        <w:drawing>
          <wp:inline distT="0" distB="0" distL="0" distR="0" wp14:anchorId="436894F1" wp14:editId="1E26A8CF">
            <wp:extent cx="5835650" cy="3359785"/>
            <wp:effectExtent l="0" t="0" r="0" b="0"/>
            <wp:docPr id="2116240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14:paraId="33CA3728" w14:textId="0FC24972" w:rsidR="00CE597C" w:rsidRPr="007C0207" w:rsidRDefault="007C0207" w:rsidP="007C0207">
      <w:pPr>
        <w:pStyle w:val="Caption"/>
      </w:pPr>
      <w:bookmarkStart w:id="101" w:name="_Toc185539963"/>
      <w:bookmarkStart w:id="102" w:name="_Toc185550509"/>
      <w:r>
        <w:t xml:space="preserve">Hình </w:t>
      </w:r>
      <w:fldSimple w:instr=" SEQ Hình \* ARABIC ">
        <w:r w:rsidR="00A60B7E">
          <w:rPr>
            <w:noProof/>
          </w:rPr>
          <w:t>7</w:t>
        </w:r>
      </w:fldSimple>
      <w:r w:rsidR="002D14E4" w:rsidRPr="002D14E4">
        <w:t xml:space="preserve">: </w:t>
      </w:r>
      <w:r w:rsidRPr="007C0207">
        <w:t xml:space="preserve"> </w:t>
      </w:r>
      <w:r w:rsidRPr="00CE597C">
        <w:t>Biểu đồ phân rã use case quản lý tài khoản</w:t>
      </w:r>
      <w:bookmarkEnd w:id="101"/>
      <w:bookmarkEnd w:id="102"/>
    </w:p>
    <w:p w14:paraId="6FB2B732" w14:textId="77777777" w:rsidR="008B135A" w:rsidRPr="005E59C5" w:rsidRDefault="008B135A" w:rsidP="00FB6898">
      <w:pPr>
        <w:pStyle w:val="Heading4"/>
      </w:pPr>
      <w:r>
        <w:lastRenderedPageBreak/>
        <w:t>Đặc tả use case</w:t>
      </w:r>
      <w:r w:rsidR="00EE3B99">
        <w:t xml:space="preserve"> quản lý</w:t>
      </w:r>
      <w:r>
        <w:t xml:space="preserve"> sự kiện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8B135A" w:rsidRPr="00872970" w14:paraId="0D0A87F6"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AE5D0" w14:textId="77777777" w:rsidR="008B135A" w:rsidRPr="00872970" w:rsidRDefault="008B135A" w:rsidP="00CF7371">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F1EBA" w14:textId="77777777" w:rsidR="008B135A" w:rsidRPr="00872970" w:rsidRDefault="008B135A" w:rsidP="00CF7371">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p>
        </w:tc>
      </w:tr>
      <w:tr w:rsidR="00A2128F" w:rsidRPr="00872970" w14:paraId="2B295130"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E994B" w14:textId="77777777" w:rsidR="00A2128F" w:rsidRPr="00872970" w:rsidRDefault="00A2128F" w:rsidP="00CF7371">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BC38A" w14:textId="77777777" w:rsidR="00A2128F" w:rsidRPr="00872970" w:rsidRDefault="00A2128F" w:rsidP="00CF7371">
            <w:pPr>
              <w:ind w:left="0" w:firstLine="0"/>
              <w:rPr>
                <w:lang w:val="en-US"/>
              </w:rPr>
            </w:pPr>
            <w:r>
              <w:rPr>
                <w:lang w:val="en-US"/>
              </w:rPr>
              <w:t xml:space="preserve">Use case </w:t>
            </w:r>
            <w:proofErr w:type="spellStart"/>
            <w:r>
              <w:rPr>
                <w:lang w:val="en-US"/>
              </w:rPr>
              <w:t>này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họ</w:t>
            </w:r>
            <w:proofErr w:type="spellEnd"/>
          </w:p>
        </w:tc>
      </w:tr>
      <w:tr w:rsidR="008B135A" w:rsidRPr="00872970" w14:paraId="4D07EB4D"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C5FEC" w14:textId="77777777" w:rsidR="008B135A" w:rsidRPr="00872970" w:rsidRDefault="008B135A"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8D77F" w14:textId="77777777" w:rsidR="008B135A" w:rsidRPr="00872970" w:rsidRDefault="008B135A"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14:paraId="148FF93B" w14:textId="77777777" w:rsidR="008B135A" w:rsidRPr="00206BDF" w:rsidRDefault="00206BDF">
            <w:pPr>
              <w:pStyle w:val="ListParagraph"/>
              <w:numPr>
                <w:ilvl w:val="0"/>
                <w:numId w:val="19"/>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dùnng</w:t>
            </w:r>
            <w:proofErr w:type="spellEnd"/>
            <w:r w:rsidR="008B135A" w:rsidRPr="00206BDF">
              <w:rPr>
                <w:lang w:val="en-US"/>
              </w:rPr>
              <w:t xml:space="preserve"> </w:t>
            </w:r>
            <w:proofErr w:type="spellStart"/>
            <w:r w:rsidR="008B135A" w:rsidRPr="00206BDF">
              <w:rPr>
                <w:lang w:val="en-US"/>
              </w:rPr>
              <w:t>truy</w:t>
            </w:r>
            <w:proofErr w:type="spellEnd"/>
            <w:r w:rsidR="008B135A" w:rsidRPr="00206BDF">
              <w:rPr>
                <w:lang w:val="en-US"/>
              </w:rPr>
              <w:t xml:space="preserve"> </w:t>
            </w:r>
            <w:proofErr w:type="spellStart"/>
            <w:r w:rsidR="008B135A" w:rsidRPr="00206BDF">
              <w:rPr>
                <w:lang w:val="en-US"/>
              </w:rPr>
              <w:t>cập</w:t>
            </w:r>
            <w:proofErr w:type="spellEnd"/>
            <w:r w:rsidR="008B135A" w:rsidRPr="00206BDF">
              <w:rPr>
                <w:lang w:val="en-US"/>
              </w:rPr>
              <w:t xml:space="preserve"> </w:t>
            </w:r>
            <w:proofErr w:type="spellStart"/>
            <w:r w:rsidR="008B135A" w:rsidRPr="00206BDF">
              <w:rPr>
                <w:lang w:val="en-US"/>
              </w:rPr>
              <w:t>vào</w:t>
            </w:r>
            <w:proofErr w:type="spellEnd"/>
            <w:r w:rsidR="008B135A" w:rsidRPr="00206BDF">
              <w:rPr>
                <w:lang w:val="en-US"/>
              </w:rPr>
              <w:t xml:space="preserve"> </w:t>
            </w:r>
            <w:proofErr w:type="spellStart"/>
            <w:r w:rsidR="008B135A" w:rsidRPr="00206BDF">
              <w:rPr>
                <w:lang w:val="en-US"/>
              </w:rPr>
              <w:t>quản</w:t>
            </w:r>
            <w:proofErr w:type="spellEnd"/>
            <w:r w:rsidR="008B135A" w:rsidRPr="00206BDF">
              <w:rPr>
                <w:lang w:val="en-US"/>
              </w:rPr>
              <w:t xml:space="preserve"> </w:t>
            </w:r>
            <w:proofErr w:type="spellStart"/>
            <w:r w:rsidR="008B135A" w:rsidRPr="00206BDF">
              <w:rPr>
                <w:lang w:val="en-US"/>
              </w:rPr>
              <w:t>lý</w:t>
            </w:r>
            <w:proofErr w:type="spellEnd"/>
            <w:r w:rsidR="008B135A" w:rsidRPr="00206BDF">
              <w:rPr>
                <w:lang w:val="en-US"/>
              </w:rPr>
              <w:t xml:space="preserve"> </w:t>
            </w:r>
            <w:proofErr w:type="spellStart"/>
            <w:r w:rsidR="008B135A" w:rsidRPr="00206BDF">
              <w:rPr>
                <w:lang w:val="en-US"/>
              </w:rPr>
              <w:t>sự</w:t>
            </w:r>
            <w:proofErr w:type="spellEnd"/>
            <w:r w:rsidR="008B135A" w:rsidRPr="00206BDF">
              <w:rPr>
                <w:lang w:val="en-US"/>
              </w:rPr>
              <w:t xml:space="preserve"> </w:t>
            </w:r>
            <w:proofErr w:type="spellStart"/>
            <w:r w:rsidR="008B135A" w:rsidRPr="00206BDF">
              <w:rPr>
                <w:lang w:val="en-US"/>
              </w:rPr>
              <w:t>kiện</w:t>
            </w:r>
            <w:proofErr w:type="spellEnd"/>
            <w:r w:rsidR="008B135A" w:rsidRPr="00206BDF">
              <w:rPr>
                <w:lang w:val="en-US"/>
              </w:rPr>
              <w:t>.</w:t>
            </w:r>
          </w:p>
          <w:p w14:paraId="72591AF5" w14:textId="77777777" w:rsidR="008B135A" w:rsidRPr="00206BDF" w:rsidRDefault="00075B1F">
            <w:pPr>
              <w:pStyle w:val="ListParagraph"/>
              <w:numPr>
                <w:ilvl w:val="0"/>
                <w:numId w:val="19"/>
              </w:numPr>
              <w:spacing w:before="120"/>
              <w:ind w:left="714" w:hanging="357"/>
              <w:rPr>
                <w:lang w:val="en-US"/>
              </w:rPr>
            </w:pPr>
            <w:r w:rsidRPr="00206BDF">
              <w:rPr>
                <w:lang w:val="en-US"/>
              </w:rPr>
              <w:t>Admin</w:t>
            </w:r>
            <w:r w:rsidR="008B135A" w:rsidRPr="00206BDF">
              <w:rPr>
                <w:lang w:val="en-US"/>
              </w:rPr>
              <w:t xml:space="preserve"> </w:t>
            </w:r>
            <w:proofErr w:type="spellStart"/>
            <w:r w:rsidR="00206BDF">
              <w:rPr>
                <w:lang w:val="en-US"/>
              </w:rPr>
              <w:t>chọn</w:t>
            </w:r>
            <w:proofErr w:type="spellEnd"/>
            <w:r w:rsidR="00206BDF">
              <w:rPr>
                <w:lang w:val="en-US"/>
              </w:rPr>
              <w:t xml:space="preserve"> </w:t>
            </w:r>
            <w:proofErr w:type="spellStart"/>
            <w:r w:rsidR="00206BDF">
              <w:rPr>
                <w:lang w:val="en-US"/>
              </w:rPr>
              <w:t>biểu</w:t>
            </w:r>
            <w:proofErr w:type="spellEnd"/>
            <w:r w:rsidR="00206BDF">
              <w:rPr>
                <w:lang w:val="en-US"/>
              </w:rPr>
              <w:t xml:space="preserve"> </w:t>
            </w:r>
            <w:proofErr w:type="spellStart"/>
            <w:r w:rsidR="00206BDF">
              <w:rPr>
                <w:lang w:val="en-US"/>
              </w:rPr>
              <w:t>tượng</w:t>
            </w:r>
            <w:proofErr w:type="spellEnd"/>
            <w:r w:rsidR="00206BDF">
              <w:rPr>
                <w:lang w:val="en-US"/>
              </w:rPr>
              <w:t xml:space="preserve"> </w:t>
            </w:r>
            <w:proofErr w:type="spellStart"/>
            <w:r w:rsidR="00206BDF">
              <w:rPr>
                <w:lang w:val="en-US"/>
              </w:rPr>
              <w:t>thêm</w:t>
            </w:r>
            <w:proofErr w:type="spellEnd"/>
            <w:r w:rsidR="00206BDF">
              <w:rPr>
                <w:lang w:val="en-US"/>
              </w:rPr>
              <w:t xml:space="preserve"> </w:t>
            </w:r>
            <w:proofErr w:type="spellStart"/>
            <w:r w:rsidR="00206BDF">
              <w:rPr>
                <w:lang w:val="en-US"/>
              </w:rPr>
              <w:t>sự</w:t>
            </w:r>
            <w:proofErr w:type="spellEnd"/>
            <w:r w:rsidR="00206BDF">
              <w:rPr>
                <w:lang w:val="en-US"/>
              </w:rPr>
              <w:t xml:space="preserve"> </w:t>
            </w:r>
            <w:proofErr w:type="spellStart"/>
            <w:r w:rsidR="00206BDF">
              <w:rPr>
                <w:lang w:val="en-US"/>
              </w:rPr>
              <w:t>kiện</w:t>
            </w:r>
            <w:proofErr w:type="spellEnd"/>
            <w:r w:rsidR="008B135A" w:rsidRPr="00206BDF">
              <w:rPr>
                <w:lang w:val="en-US"/>
              </w:rPr>
              <w:t>.</w:t>
            </w:r>
          </w:p>
          <w:p w14:paraId="5F6C10A1" w14:textId="77777777" w:rsidR="008B135A" w:rsidRDefault="00206BDF">
            <w:pPr>
              <w:pStyle w:val="ListParagraph"/>
              <w:numPr>
                <w:ilvl w:val="0"/>
                <w:numId w:val="19"/>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nhập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sidR="008B135A" w:rsidRPr="00206BDF">
              <w:rPr>
                <w:lang w:val="en-US"/>
              </w:rPr>
              <w:t>.</w:t>
            </w:r>
          </w:p>
          <w:p w14:paraId="4FC6D26B" w14:textId="77777777" w:rsidR="00206BDF" w:rsidRPr="00206BDF" w:rsidRDefault="00206BDF">
            <w:pPr>
              <w:pStyle w:val="ListParagraph"/>
              <w:numPr>
                <w:ilvl w:val="0"/>
                <w:numId w:val="19"/>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“Lưu”</w:t>
            </w:r>
          </w:p>
          <w:p w14:paraId="19833C39" w14:textId="77777777" w:rsidR="008B135A" w:rsidRPr="00206BDF" w:rsidRDefault="008B135A">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sidRPr="00206BDF">
              <w:rPr>
                <w:lang w:val="en-US"/>
              </w:rPr>
              <w:t>người</w:t>
            </w:r>
            <w:proofErr w:type="spellEnd"/>
            <w:r w:rsidRPr="00206BDF">
              <w:rPr>
                <w:lang w:val="en-US"/>
              </w:rPr>
              <w:t xml:space="preserve"> </w:t>
            </w:r>
            <w:proofErr w:type="spellStart"/>
            <w:r w:rsidRPr="00206BDF">
              <w:rPr>
                <w:lang w:val="en-US"/>
              </w:rPr>
              <w:t>dùng</w:t>
            </w:r>
            <w:proofErr w:type="spellEnd"/>
            <w:r w:rsidRPr="00206BDF">
              <w:rPr>
                <w:lang w:val="en-US"/>
              </w:rPr>
              <w:t xml:space="preserve"> </w:t>
            </w:r>
            <w:proofErr w:type="spellStart"/>
            <w:r w:rsidRPr="00206BDF">
              <w:rPr>
                <w:lang w:val="en-US"/>
              </w:rPr>
              <w:t>nhập</w:t>
            </w:r>
            <w:proofErr w:type="spellEnd"/>
            <w:r w:rsidRPr="00206BDF">
              <w:rPr>
                <w:lang w:val="en-US"/>
              </w:rPr>
              <w:t xml:space="preserve"> </w:t>
            </w:r>
            <w:proofErr w:type="spellStart"/>
            <w:r w:rsidRPr="00206BDF">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14:paraId="5AAA1904" w14:textId="77777777" w:rsidR="008B135A" w:rsidRDefault="008B135A">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sidR="00206BDF">
              <w:rPr>
                <w:lang w:val="en-US"/>
              </w:rPr>
              <w:t xml:space="preserve"> </w:t>
            </w:r>
            <w:proofErr w:type="spellStart"/>
            <w:r w:rsidR="00206BDF">
              <w:rPr>
                <w:lang w:val="en-US"/>
              </w:rPr>
              <w:t>lưu</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14:paraId="4A8EA524" w14:textId="77777777" w:rsidR="00206BDF" w:rsidRPr="00206BDF" w:rsidRDefault="00206BDF">
            <w:pPr>
              <w:pStyle w:val="ListParagraph"/>
              <w:numPr>
                <w:ilvl w:val="0"/>
                <w:numId w:val="19"/>
              </w:numPr>
              <w:spacing w:before="120"/>
              <w:ind w:left="714" w:hanging="357"/>
              <w:rPr>
                <w:lang w:val="en-US"/>
              </w:rPr>
            </w:pPr>
            <w:r w:rsidRPr="00206BDF">
              <w:rPr>
                <w:lang w:val="en-US"/>
              </w:rPr>
              <w:t xml:space="preserve">Admin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sidRPr="00206BDF">
              <w:rPr>
                <w:lang w:val="en-US"/>
              </w:rPr>
              <w:t>.</w:t>
            </w:r>
          </w:p>
          <w:p w14:paraId="5D622520" w14:textId="77777777" w:rsidR="00206BDF" w:rsidRDefault="00206BDF">
            <w:pPr>
              <w:pStyle w:val="ListParagraph"/>
              <w:numPr>
                <w:ilvl w:val="0"/>
                <w:numId w:val="19"/>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đã</w:t>
            </w:r>
            <w:proofErr w:type="spellEnd"/>
            <w:r>
              <w:rPr>
                <w:lang w:val="en-US"/>
              </w:rPr>
              <w:t xml:space="preserve"> </w:t>
            </w:r>
            <w:proofErr w:type="spellStart"/>
            <w:r>
              <w:rPr>
                <w:lang w:val="en-US"/>
              </w:rPr>
              <w:t>có</w:t>
            </w:r>
            <w:proofErr w:type="spellEnd"/>
            <w:r w:rsidRPr="00206BDF">
              <w:rPr>
                <w:lang w:val="en-US"/>
              </w:rPr>
              <w:t>.</w:t>
            </w:r>
          </w:p>
          <w:p w14:paraId="19372EAB" w14:textId="77777777" w:rsidR="00206BDF" w:rsidRPr="00206BDF" w:rsidRDefault="00206BDF">
            <w:pPr>
              <w:pStyle w:val="ListParagraph"/>
              <w:numPr>
                <w:ilvl w:val="0"/>
                <w:numId w:val="19"/>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“Lưu”</w:t>
            </w:r>
          </w:p>
          <w:p w14:paraId="75061B21" w14:textId="77777777" w:rsidR="00206BDF" w:rsidRPr="00206BDF" w:rsidRDefault="00206BDF">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sidRPr="00206BDF">
              <w:rPr>
                <w:lang w:val="en-US"/>
              </w:rPr>
              <w:t>người</w:t>
            </w:r>
            <w:proofErr w:type="spellEnd"/>
            <w:r w:rsidRPr="00206BDF">
              <w:rPr>
                <w:lang w:val="en-US"/>
              </w:rPr>
              <w:t xml:space="preserve"> </w:t>
            </w:r>
            <w:proofErr w:type="spellStart"/>
            <w:r w:rsidRPr="00206BDF">
              <w:rPr>
                <w:lang w:val="en-US"/>
              </w:rPr>
              <w:t>dùng</w:t>
            </w:r>
            <w:proofErr w:type="spellEnd"/>
            <w:r w:rsidRPr="00206BDF">
              <w:rPr>
                <w:lang w:val="en-US"/>
              </w:rPr>
              <w:t xml:space="preserve"> </w:t>
            </w:r>
            <w:proofErr w:type="spellStart"/>
            <w:r w:rsidRPr="00206BDF">
              <w:rPr>
                <w:lang w:val="en-US"/>
              </w:rPr>
              <w:t>nhập</w:t>
            </w:r>
            <w:proofErr w:type="spellEnd"/>
            <w:r w:rsidRPr="00206BDF">
              <w:rPr>
                <w:lang w:val="en-US"/>
              </w:rPr>
              <w:t xml:space="preserve"> </w:t>
            </w:r>
            <w:proofErr w:type="spellStart"/>
            <w:r w:rsidRPr="00206BDF">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14:paraId="064BA5FF" w14:textId="77777777" w:rsidR="00206BDF" w:rsidRPr="00206BDF" w:rsidRDefault="00206BDF">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Pr>
                <w:lang w:val="en-US"/>
              </w:rPr>
              <w:t xml:space="preserve"> </w:t>
            </w:r>
            <w:proofErr w:type="spellStart"/>
            <w:r>
              <w:rPr>
                <w:lang w:val="en-US"/>
              </w:rPr>
              <w:t>lưu</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14:paraId="1F2BD56C" w14:textId="77777777" w:rsidR="00206BDF" w:rsidRPr="00206BDF" w:rsidRDefault="00206BDF">
            <w:pPr>
              <w:pStyle w:val="ListParagraph"/>
              <w:numPr>
                <w:ilvl w:val="0"/>
                <w:numId w:val="19"/>
              </w:numPr>
              <w:spacing w:before="120"/>
              <w:ind w:left="714" w:hanging="357"/>
              <w:rPr>
                <w:lang w:val="en-US"/>
              </w:rPr>
            </w:pPr>
            <w:r w:rsidRPr="00206BDF">
              <w:rPr>
                <w:lang w:val="en-US"/>
              </w:rPr>
              <w:t xml:space="preserve">Admin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sidRPr="00206BDF">
              <w:rPr>
                <w:lang w:val="en-US"/>
              </w:rPr>
              <w:t>.</w:t>
            </w:r>
          </w:p>
          <w:p w14:paraId="6FA74308" w14:textId="77777777" w:rsidR="00206BDF" w:rsidRDefault="00206BDF">
            <w:pPr>
              <w:pStyle w:val="ListParagraph"/>
              <w:numPr>
                <w:ilvl w:val="0"/>
                <w:numId w:val="19"/>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sidRPr="00206BDF">
              <w:rPr>
                <w:lang w:val="en-US"/>
              </w:rPr>
              <w:t>.</w:t>
            </w:r>
          </w:p>
          <w:p w14:paraId="7EC38FF3" w14:textId="77777777" w:rsidR="00206BDF" w:rsidRPr="00206BDF" w:rsidRDefault="00206BDF">
            <w:pPr>
              <w:pStyle w:val="ListParagraph"/>
              <w:numPr>
                <w:ilvl w:val="0"/>
                <w:numId w:val="19"/>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nút</w:t>
            </w:r>
            <w:proofErr w:type="spellEnd"/>
            <w:r>
              <w:rPr>
                <w:lang w:val="en-US"/>
              </w:rPr>
              <w:t xml:space="preserve"> “</w:t>
            </w:r>
            <w:r w:rsidR="00955B3A" w:rsidRPr="00955B3A">
              <w:rPr>
                <w:lang w:val="en-US"/>
              </w:rPr>
              <w:t>OK</w:t>
            </w:r>
            <w:r w:rsidR="00955B3A">
              <w:rPr>
                <w:lang w:val="en-US"/>
              </w:rPr>
              <w:t>”</w:t>
            </w:r>
          </w:p>
          <w:p w14:paraId="2F765BD5" w14:textId="77777777" w:rsidR="00206BDF" w:rsidRPr="00206BDF" w:rsidRDefault="00206BDF">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14:paraId="6AADCC46" w14:textId="77777777" w:rsidR="00206BDF" w:rsidRPr="00206BDF" w:rsidRDefault="00206BDF">
            <w:pPr>
              <w:pStyle w:val="ListParagraph"/>
              <w:numPr>
                <w:ilvl w:val="0"/>
                <w:numId w:val="19"/>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Pr>
                <w:lang w:val="en-US"/>
              </w:rPr>
              <w:t xml:space="preserve"> </w:t>
            </w:r>
            <w:proofErr w:type="spellStart"/>
            <w:r>
              <w:rPr>
                <w:lang w:val="en-US"/>
              </w:rPr>
              <w:t>xóa</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14:paraId="288287BA" w14:textId="77777777" w:rsidR="008B135A" w:rsidRPr="00872970" w:rsidRDefault="00206BDF" w:rsidP="00955B3A">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008B135A" w:rsidRPr="00872970">
              <w:rPr>
                <w:lang w:val="en-US"/>
              </w:rPr>
              <w:t>:</w:t>
            </w:r>
          </w:p>
          <w:p w14:paraId="329DAC6F" w14:textId="77777777" w:rsidR="00955B3A" w:rsidRPr="00283E9D" w:rsidRDefault="00955B3A">
            <w:pPr>
              <w:pStyle w:val="ListParagraph"/>
              <w:numPr>
                <w:ilvl w:val="0"/>
                <w:numId w:val="32"/>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Pr="00283E9D">
              <w:rPr>
                <w:lang w:val="en-US"/>
              </w:rPr>
              <w:t>.</w:t>
            </w:r>
          </w:p>
          <w:p w14:paraId="65ECEB33" w14:textId="77777777" w:rsidR="008B135A" w:rsidRPr="00283E9D" w:rsidRDefault="00955B3A">
            <w:pPr>
              <w:pStyle w:val="ListParagraph"/>
              <w:numPr>
                <w:ilvl w:val="0"/>
                <w:numId w:val="32"/>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14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tc>
      </w:tr>
      <w:tr w:rsidR="008B135A" w:rsidRPr="00872970" w14:paraId="3E324427" w14:textId="77777777" w:rsidTr="00CF7371">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AD8C4" w14:textId="77777777" w:rsidR="008B135A" w:rsidRPr="00872970" w:rsidRDefault="008B135A" w:rsidP="00CF7371">
            <w:pPr>
              <w:ind w:left="0" w:firstLine="0"/>
              <w:rPr>
                <w:lang w:val="en-US"/>
              </w:rPr>
            </w:pPr>
            <w:proofErr w:type="spellStart"/>
            <w:r w:rsidRPr="00872970">
              <w:rPr>
                <w:lang w:val="en-US"/>
              </w:rPr>
              <w:lastRenderedPageBreak/>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AB158" w14:textId="77777777" w:rsidR="008B135A" w:rsidRPr="00075B1F" w:rsidRDefault="00206BDF">
            <w:pPr>
              <w:numPr>
                <w:ilvl w:val="0"/>
                <w:numId w:val="12"/>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tc>
      </w:tr>
      <w:tr w:rsidR="008B135A" w:rsidRPr="00872970" w14:paraId="6C5DA327" w14:textId="77777777" w:rsidTr="00CF7371">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D5513" w14:textId="77777777" w:rsidR="008B135A" w:rsidRPr="00872970" w:rsidRDefault="008B135A" w:rsidP="00CF7371">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589A0" w14:textId="77777777" w:rsidR="008B135A" w:rsidRPr="00872970" w:rsidRDefault="008B135A" w:rsidP="0049451F">
            <w:pPr>
              <w:keepNext/>
              <w:ind w:left="0" w:firstLine="0"/>
              <w:rPr>
                <w:lang w:val="en-US"/>
              </w:rPr>
            </w:pPr>
          </w:p>
        </w:tc>
      </w:tr>
    </w:tbl>
    <w:p w14:paraId="5F48FBD0" w14:textId="77777777" w:rsidR="0049451F" w:rsidRPr="0049451F" w:rsidRDefault="0049451F">
      <w:pPr>
        <w:pStyle w:val="Caption"/>
        <w:rPr>
          <w:lang w:val="en-US"/>
        </w:rPr>
      </w:pPr>
      <w:bookmarkStart w:id="103" w:name="_Toc185540972"/>
      <w:r>
        <w:t xml:space="preserve">Bảng </w:t>
      </w:r>
      <w:fldSimple w:instr=" SEQ Bảng \* ARABIC ">
        <w:r>
          <w:rPr>
            <w:noProof/>
          </w:rPr>
          <w:t>7</w:t>
        </w:r>
      </w:fldSimple>
      <w:r>
        <w:rPr>
          <w:lang w:val="en-US"/>
        </w:rPr>
        <w:t xml:space="preserve">: </w:t>
      </w:r>
      <w:proofErr w:type="spellStart"/>
      <w:r w:rsidRPr="0049451F">
        <w:rPr>
          <w:lang w:val="en-US"/>
        </w:rPr>
        <w:t>Đặc</w:t>
      </w:r>
      <w:proofErr w:type="spellEnd"/>
      <w:r w:rsidRPr="0049451F">
        <w:rPr>
          <w:lang w:val="en-US"/>
        </w:rPr>
        <w:t xml:space="preserve"> </w:t>
      </w:r>
      <w:proofErr w:type="spellStart"/>
      <w:r w:rsidRPr="0049451F">
        <w:rPr>
          <w:lang w:val="en-US"/>
        </w:rPr>
        <w:t>tả</w:t>
      </w:r>
      <w:proofErr w:type="spellEnd"/>
      <w:r w:rsidRPr="0049451F">
        <w:rPr>
          <w:lang w:val="en-US"/>
        </w:rPr>
        <w:t xml:space="preserve"> use case </w:t>
      </w:r>
      <w:proofErr w:type="spellStart"/>
      <w:r w:rsidRPr="0049451F">
        <w:rPr>
          <w:lang w:val="en-US"/>
        </w:rPr>
        <w:t>quản</w:t>
      </w:r>
      <w:proofErr w:type="spellEnd"/>
      <w:r w:rsidRPr="0049451F">
        <w:rPr>
          <w:lang w:val="en-US"/>
        </w:rPr>
        <w:t xml:space="preserve"> </w:t>
      </w:r>
      <w:proofErr w:type="spellStart"/>
      <w:r w:rsidRPr="0049451F">
        <w:rPr>
          <w:lang w:val="en-US"/>
        </w:rPr>
        <w:t>lý</w:t>
      </w:r>
      <w:proofErr w:type="spellEnd"/>
      <w:r w:rsidRPr="0049451F">
        <w:rPr>
          <w:lang w:val="en-US"/>
        </w:rPr>
        <w:t xml:space="preserve"> </w:t>
      </w:r>
      <w:proofErr w:type="spellStart"/>
      <w:r w:rsidRPr="0049451F">
        <w:rPr>
          <w:lang w:val="en-US"/>
        </w:rPr>
        <w:t>sự</w:t>
      </w:r>
      <w:proofErr w:type="spellEnd"/>
      <w:r w:rsidRPr="0049451F">
        <w:rPr>
          <w:lang w:val="en-US"/>
        </w:rPr>
        <w:t xml:space="preserve"> </w:t>
      </w:r>
      <w:proofErr w:type="spellStart"/>
      <w:r w:rsidRPr="0049451F">
        <w:rPr>
          <w:lang w:val="en-US"/>
        </w:rPr>
        <w:t>kiện</w:t>
      </w:r>
      <w:bookmarkEnd w:id="103"/>
      <w:proofErr w:type="spellEnd"/>
    </w:p>
    <w:p w14:paraId="0DF14317" w14:textId="77777777" w:rsidR="007C0207" w:rsidRDefault="00A2128F" w:rsidP="007C0207">
      <w:pPr>
        <w:keepNext/>
        <w:ind w:left="0" w:firstLine="0"/>
      </w:pPr>
      <w:r w:rsidRPr="00FC594B">
        <w:rPr>
          <w:noProof/>
          <w:lang w:val="en-US"/>
        </w:rPr>
        <w:drawing>
          <wp:inline distT="0" distB="0" distL="0" distR="0" wp14:anchorId="4C26DD13" wp14:editId="09FBED82">
            <wp:extent cx="5835650" cy="3359785"/>
            <wp:effectExtent l="0" t="0" r="0" b="0"/>
            <wp:docPr id="29139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14:paraId="7BA78BBD" w14:textId="5FD99D12" w:rsidR="00A2128F" w:rsidRDefault="007C0207" w:rsidP="007C0207">
      <w:pPr>
        <w:pStyle w:val="Caption"/>
      </w:pPr>
      <w:bookmarkStart w:id="104" w:name="_Toc185539964"/>
      <w:bookmarkStart w:id="105" w:name="_Toc185550510"/>
      <w:r>
        <w:t xml:space="preserve">Hình </w:t>
      </w:r>
      <w:fldSimple w:instr=" SEQ Hình \* ARABIC ">
        <w:r w:rsidR="00A60B7E">
          <w:rPr>
            <w:noProof/>
          </w:rPr>
          <w:t>8</w:t>
        </w:r>
      </w:fldSimple>
      <w:r w:rsidR="002D14E4" w:rsidRPr="002D14E4">
        <w:t>:</w:t>
      </w:r>
      <w:r w:rsidRPr="007C0207">
        <w:t xml:space="preserve"> </w:t>
      </w:r>
      <w:r w:rsidRPr="00A50D6E">
        <w:t xml:space="preserve">Biểu đồ phân rã </w:t>
      </w:r>
      <w:r w:rsidR="00016046">
        <w:t>use case</w:t>
      </w:r>
      <w:r w:rsidRPr="00A50D6E">
        <w:t xml:space="preserve"> quản lý sự kiện</w:t>
      </w:r>
      <w:bookmarkEnd w:id="104"/>
      <w:bookmarkEnd w:id="105"/>
    </w:p>
    <w:p w14:paraId="65A8CF50" w14:textId="77777777" w:rsidR="008B135A" w:rsidRPr="00A2128F" w:rsidRDefault="008B135A" w:rsidP="008B135A"/>
    <w:p w14:paraId="1826216F" w14:textId="77777777" w:rsidR="00EE3B99" w:rsidRPr="005E59C5" w:rsidRDefault="00EE3B99" w:rsidP="00FB6898">
      <w:pPr>
        <w:pStyle w:val="Heading4"/>
      </w:pPr>
      <w:r>
        <w:t xml:space="preserve">Đặc tả use case quản lý </w:t>
      </w:r>
      <w:r w:rsidR="006C4B50">
        <w:t>loại tài khoản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955B3A" w:rsidRPr="00872970" w14:paraId="0FA744C9"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D4BFC" w14:textId="77777777" w:rsidR="00955B3A" w:rsidRPr="00872970" w:rsidRDefault="00955B3A" w:rsidP="006F3B85">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8BFEB" w14:textId="77777777" w:rsidR="00955B3A" w:rsidRPr="00872970" w:rsidRDefault="00955B3A" w:rsidP="006F3B85">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955B3A" w:rsidRPr="00872970" w14:paraId="200C604E"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67F28" w14:textId="77777777" w:rsidR="00955B3A" w:rsidRPr="00872970" w:rsidRDefault="00955B3A" w:rsidP="006F3B8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48D47B" w14:textId="77777777" w:rsidR="00955B3A" w:rsidRPr="00872970" w:rsidRDefault="00955B3A" w:rsidP="006F3B85">
            <w:pPr>
              <w:ind w:left="0" w:firstLine="0"/>
              <w:rPr>
                <w:lang w:val="en-US"/>
              </w:rPr>
            </w:pPr>
            <w:r>
              <w:rPr>
                <w:lang w:val="en-US"/>
              </w:rPr>
              <w:t xml:space="preserve">Use case </w:t>
            </w:r>
            <w:proofErr w:type="spellStart"/>
            <w:r>
              <w:rPr>
                <w:lang w:val="en-US"/>
              </w:rPr>
              <w:t>này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955B3A" w:rsidRPr="00872970" w14:paraId="68CE9148"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76036" w14:textId="77777777" w:rsidR="00955B3A" w:rsidRPr="00872970" w:rsidRDefault="00955B3A"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C339" w14:textId="77777777" w:rsidR="00955B3A" w:rsidRPr="00872970" w:rsidRDefault="00955B3A"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sidRPr="00872970">
              <w:rPr>
                <w:lang w:val="en-US"/>
              </w:rPr>
              <w:t>:</w:t>
            </w:r>
          </w:p>
          <w:p w14:paraId="53581FBF" w14:textId="77777777" w:rsidR="00955B3A" w:rsidRPr="00955B3A" w:rsidRDefault="00955B3A">
            <w:pPr>
              <w:pStyle w:val="ListParagraph"/>
              <w:numPr>
                <w:ilvl w:val="0"/>
                <w:numId w:val="20"/>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dùnng</w:t>
            </w:r>
            <w:proofErr w:type="spellEnd"/>
            <w:r w:rsidRPr="00955B3A">
              <w:rPr>
                <w:lang w:val="en-US"/>
              </w:rPr>
              <w:t xml:space="preserve"> </w:t>
            </w:r>
            <w:proofErr w:type="spellStart"/>
            <w:r w:rsidRPr="00955B3A">
              <w:rPr>
                <w:lang w:val="en-US"/>
              </w:rPr>
              <w:t>truy</w:t>
            </w:r>
            <w:proofErr w:type="spellEnd"/>
            <w:r w:rsidRPr="00955B3A">
              <w:rPr>
                <w:lang w:val="en-US"/>
              </w:rPr>
              <w:t xml:space="preserve"> </w:t>
            </w:r>
            <w:proofErr w:type="spellStart"/>
            <w:r w:rsidRPr="00955B3A">
              <w:rPr>
                <w:lang w:val="en-US"/>
              </w:rPr>
              <w:t>cập</w:t>
            </w:r>
            <w:proofErr w:type="spellEnd"/>
            <w:r w:rsidRPr="00955B3A">
              <w:rPr>
                <w:lang w:val="en-US"/>
              </w:rPr>
              <w:t xml:space="preserve"> </w:t>
            </w:r>
            <w:proofErr w:type="spellStart"/>
            <w:r w:rsidRPr="00955B3A">
              <w:rPr>
                <w:lang w:val="en-US"/>
              </w:rPr>
              <w:t>vào</w:t>
            </w:r>
            <w:proofErr w:type="spellEnd"/>
            <w:r w:rsidRPr="00955B3A">
              <w:rPr>
                <w:lang w:val="en-US"/>
              </w:rPr>
              <w:t xml:space="preserve"> </w:t>
            </w:r>
            <w:proofErr w:type="spellStart"/>
            <w:r>
              <w:rPr>
                <w:lang w:val="en-US"/>
              </w:rPr>
              <w:t>trang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14:paraId="76C6CB83" w14:textId="77777777" w:rsidR="00955B3A" w:rsidRPr="00955B3A" w:rsidRDefault="00955B3A">
            <w:pPr>
              <w:pStyle w:val="ListParagraph"/>
              <w:numPr>
                <w:ilvl w:val="0"/>
                <w:numId w:val="20"/>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thêm</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14:paraId="437A4B5D"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form </w:t>
            </w:r>
            <w:proofErr w:type="spellStart"/>
            <w:r w:rsidRPr="00955B3A">
              <w:rPr>
                <w:lang w:val="en-US"/>
              </w:rPr>
              <w:t>nhập</w:t>
            </w:r>
            <w:proofErr w:type="spellEnd"/>
            <w:r w:rsidRPr="00955B3A">
              <w:rPr>
                <w:lang w:val="en-US"/>
              </w:rPr>
              <w:t xml:space="preserve"> </w:t>
            </w:r>
            <w:proofErr w:type="spellStart"/>
            <w:r w:rsidRPr="00955B3A">
              <w:rPr>
                <w:lang w:val="en-US"/>
              </w:rPr>
              <w:t>thêm</w:t>
            </w:r>
            <w:proofErr w:type="spellEnd"/>
            <w:r w:rsidRPr="00955B3A">
              <w:rPr>
                <w:lang w:val="en-US"/>
              </w:rPr>
              <w:t xml:space="preserve"> </w:t>
            </w:r>
            <w:proofErr w:type="spellStart"/>
            <w:r w:rsidRPr="00955B3A">
              <w:rPr>
                <w:lang w:val="en-US"/>
              </w:rPr>
              <w:t>mới</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14:paraId="45AA027B" w14:textId="77777777" w:rsidR="00955B3A" w:rsidRPr="00955B3A" w:rsidRDefault="00955B3A">
            <w:pPr>
              <w:pStyle w:val="ListParagraph"/>
              <w:numPr>
                <w:ilvl w:val="0"/>
                <w:numId w:val="20"/>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mới</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nhấn</w:t>
            </w:r>
            <w:proofErr w:type="spellEnd"/>
            <w:r w:rsidRPr="00955B3A">
              <w:rPr>
                <w:lang w:val="en-US"/>
              </w:rPr>
              <w:t xml:space="preserve"> “Lưu”</w:t>
            </w:r>
          </w:p>
          <w:p w14:paraId="262DFE67" w14:textId="77777777" w:rsidR="00955B3A" w:rsidRPr="00955B3A" w:rsidRDefault="00955B3A">
            <w:pPr>
              <w:pStyle w:val="ListParagraph"/>
              <w:numPr>
                <w:ilvl w:val="0"/>
                <w:numId w:val="20"/>
              </w:numPr>
              <w:spacing w:before="120"/>
              <w:rPr>
                <w:lang w:val="en-US"/>
              </w:rPr>
            </w:pPr>
            <w:proofErr w:type="spellStart"/>
            <w:r w:rsidRPr="00955B3A">
              <w:rPr>
                <w:lang w:val="en-US"/>
              </w:rPr>
              <w:lastRenderedPageBreak/>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14:paraId="4D858777"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14:paraId="16AAB61A" w14:textId="77777777" w:rsidR="00955B3A" w:rsidRPr="00955B3A" w:rsidRDefault="00955B3A">
            <w:pPr>
              <w:pStyle w:val="ListParagraph"/>
              <w:numPr>
                <w:ilvl w:val="0"/>
                <w:numId w:val="20"/>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sửa</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 xml:space="preserve"> </w:t>
            </w:r>
            <w:proofErr w:type="spellStart"/>
            <w:r w:rsidRPr="00955B3A">
              <w:rPr>
                <w:lang w:val="en-US"/>
              </w:rPr>
              <w:t>trong</w:t>
            </w:r>
            <w:proofErr w:type="spellEnd"/>
            <w:r w:rsidRPr="00955B3A">
              <w:rPr>
                <w:lang w:val="en-US"/>
              </w:rPr>
              <w:t xml:space="preserve"> </w:t>
            </w:r>
            <w:proofErr w:type="spellStart"/>
            <w:r w:rsidRPr="00955B3A">
              <w:rPr>
                <w:lang w:val="en-US"/>
              </w:rPr>
              <w:t>danh</w:t>
            </w:r>
            <w:proofErr w:type="spellEnd"/>
            <w:r w:rsidRPr="00955B3A">
              <w:rPr>
                <w:lang w:val="en-US"/>
              </w:rPr>
              <w:t xml:space="preserve"> </w:t>
            </w:r>
            <w:proofErr w:type="spellStart"/>
            <w:r w:rsidRPr="00955B3A">
              <w:rPr>
                <w:lang w:val="en-US"/>
              </w:rPr>
              <w:t>sách</w:t>
            </w:r>
            <w:proofErr w:type="spellEnd"/>
            <w:r w:rsidRPr="00955B3A">
              <w:rPr>
                <w:lang w:val="en-US"/>
              </w:rPr>
              <w:t>.</w:t>
            </w:r>
          </w:p>
          <w:p w14:paraId="2E18BD11"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form </w:t>
            </w:r>
            <w:proofErr w:type="spellStart"/>
            <w:r w:rsidRPr="00955B3A">
              <w:rPr>
                <w:lang w:val="en-US"/>
              </w:rPr>
              <w:t>và</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sẵn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đã</w:t>
            </w:r>
            <w:proofErr w:type="spellEnd"/>
            <w:r w:rsidRPr="00955B3A">
              <w:rPr>
                <w:lang w:val="en-US"/>
              </w:rPr>
              <w:t xml:space="preserve"> </w:t>
            </w:r>
            <w:proofErr w:type="spellStart"/>
            <w:r w:rsidRPr="00955B3A">
              <w:rPr>
                <w:lang w:val="en-US"/>
              </w:rPr>
              <w:t>có</w:t>
            </w:r>
            <w:proofErr w:type="spellEnd"/>
            <w:r w:rsidRPr="00955B3A">
              <w:rPr>
                <w:lang w:val="en-US"/>
              </w:rPr>
              <w:t>.</w:t>
            </w:r>
          </w:p>
          <w:p w14:paraId="061A02CE" w14:textId="77777777" w:rsidR="00955B3A" w:rsidRPr="00955B3A" w:rsidRDefault="00955B3A">
            <w:pPr>
              <w:pStyle w:val="ListParagraph"/>
              <w:numPr>
                <w:ilvl w:val="0"/>
                <w:numId w:val="20"/>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cập</w:t>
            </w:r>
            <w:proofErr w:type="spellEnd"/>
            <w:r w:rsidRPr="00955B3A">
              <w:rPr>
                <w:lang w:val="en-US"/>
              </w:rPr>
              <w:t xml:space="preserve"> </w:t>
            </w:r>
            <w:proofErr w:type="spellStart"/>
            <w:r w:rsidRPr="00955B3A">
              <w:rPr>
                <w:lang w:val="en-US"/>
              </w:rPr>
              <w:t>nhật</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và</w:t>
            </w:r>
            <w:proofErr w:type="spellEnd"/>
            <w:r w:rsidRPr="00955B3A">
              <w:rPr>
                <w:lang w:val="en-US"/>
              </w:rPr>
              <w:t xml:space="preserve"> </w:t>
            </w:r>
            <w:proofErr w:type="spellStart"/>
            <w:r w:rsidRPr="00955B3A">
              <w:rPr>
                <w:lang w:val="en-US"/>
              </w:rPr>
              <w:t>nhấn</w:t>
            </w:r>
            <w:proofErr w:type="spellEnd"/>
            <w:r w:rsidRPr="00955B3A">
              <w:rPr>
                <w:lang w:val="en-US"/>
              </w:rPr>
              <w:t xml:space="preserve"> “Lưu”</w:t>
            </w:r>
          </w:p>
          <w:p w14:paraId="2EEA5335"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14:paraId="6E86DED5"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14:paraId="471F95A1" w14:textId="77777777" w:rsidR="00955B3A" w:rsidRPr="00955B3A" w:rsidRDefault="00955B3A">
            <w:pPr>
              <w:pStyle w:val="ListParagraph"/>
              <w:numPr>
                <w:ilvl w:val="0"/>
                <w:numId w:val="20"/>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xóa</w:t>
            </w:r>
            <w:proofErr w:type="spellEnd"/>
            <w:r w:rsidRPr="00955B3A">
              <w:rPr>
                <w:lang w:val="en-US"/>
              </w:rPr>
              <w:t xml:space="preserve"> </w:t>
            </w:r>
            <w:proofErr w:type="spellStart"/>
            <w:r w:rsidRPr="00955B3A">
              <w:rPr>
                <w:lang w:val="en-US"/>
              </w:rPr>
              <w:t>trong</w:t>
            </w:r>
            <w:proofErr w:type="spellEnd"/>
            <w:r w:rsidRPr="00955B3A">
              <w:rPr>
                <w:lang w:val="en-US"/>
              </w:rPr>
              <w:t xml:space="preserve"> </w:t>
            </w:r>
            <w:proofErr w:type="spellStart"/>
            <w:r w:rsidRPr="00955B3A">
              <w:rPr>
                <w:lang w:val="en-US"/>
              </w:rPr>
              <w:t>danh</w:t>
            </w:r>
            <w:proofErr w:type="spellEnd"/>
            <w:r w:rsidRPr="00955B3A">
              <w:rPr>
                <w:lang w:val="en-US"/>
              </w:rPr>
              <w:t xml:space="preserve"> </w:t>
            </w:r>
            <w:proofErr w:type="spellStart"/>
            <w:r w:rsidRPr="00955B3A">
              <w:rPr>
                <w:lang w:val="en-US"/>
              </w:rPr>
              <w:t>sách</w:t>
            </w:r>
            <w:proofErr w:type="spellEnd"/>
            <w:r w:rsidRPr="00955B3A">
              <w:rPr>
                <w:lang w:val="en-US"/>
              </w:rPr>
              <w:t>.</w:t>
            </w:r>
          </w:p>
          <w:p w14:paraId="21BC0BE5"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xác</w:t>
            </w:r>
            <w:proofErr w:type="spellEnd"/>
            <w:r w:rsidRPr="00955B3A">
              <w:rPr>
                <w:lang w:val="en-US"/>
              </w:rPr>
              <w:t xml:space="preserve"> </w:t>
            </w:r>
            <w:proofErr w:type="spellStart"/>
            <w:r w:rsidRPr="00955B3A">
              <w:rPr>
                <w:lang w:val="en-US"/>
              </w:rPr>
              <w:t>nhận</w:t>
            </w:r>
            <w:proofErr w:type="spellEnd"/>
            <w:r w:rsidRPr="00955B3A">
              <w:rPr>
                <w:lang w:val="en-US"/>
              </w:rPr>
              <w:t xml:space="preserve"> </w:t>
            </w:r>
            <w:proofErr w:type="spellStart"/>
            <w:r w:rsidRPr="00955B3A">
              <w:rPr>
                <w:lang w:val="en-US"/>
              </w:rPr>
              <w:t>xóa</w:t>
            </w:r>
            <w:proofErr w:type="spellEnd"/>
            <w:r w:rsidRPr="00955B3A">
              <w:rPr>
                <w:lang w:val="en-US"/>
              </w:rPr>
              <w:t>.</w:t>
            </w:r>
          </w:p>
          <w:p w14:paraId="462111D4" w14:textId="77777777" w:rsidR="00955B3A" w:rsidRPr="00955B3A" w:rsidRDefault="00955B3A">
            <w:pPr>
              <w:pStyle w:val="ListParagraph"/>
              <w:numPr>
                <w:ilvl w:val="0"/>
                <w:numId w:val="20"/>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bấm</w:t>
            </w:r>
            <w:proofErr w:type="spellEnd"/>
            <w:r w:rsidRPr="00955B3A">
              <w:rPr>
                <w:lang w:val="en-US"/>
              </w:rPr>
              <w:t xml:space="preserve"> </w:t>
            </w:r>
            <w:proofErr w:type="spellStart"/>
            <w:r w:rsidRPr="00955B3A">
              <w:rPr>
                <w:lang w:val="en-US"/>
              </w:rPr>
              <w:t>nút</w:t>
            </w:r>
            <w:proofErr w:type="spellEnd"/>
            <w:r w:rsidRPr="00955B3A">
              <w:rPr>
                <w:lang w:val="en-US"/>
              </w:rPr>
              <w:t xml:space="preserve"> “OK</w:t>
            </w:r>
            <w:r>
              <w:rPr>
                <w:lang w:val="en-US"/>
              </w:rPr>
              <w:t>”</w:t>
            </w:r>
          </w:p>
          <w:p w14:paraId="7DB5D059"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14:paraId="4306DA79" w14:textId="77777777" w:rsidR="00955B3A" w:rsidRPr="00955B3A" w:rsidRDefault="00955B3A">
            <w:pPr>
              <w:pStyle w:val="ListParagraph"/>
              <w:numPr>
                <w:ilvl w:val="0"/>
                <w:numId w:val="20"/>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xóa</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14:paraId="78F81C69" w14:textId="77777777" w:rsidR="00955B3A" w:rsidRPr="00872970" w:rsidRDefault="00955B3A" w:rsidP="006F3B85">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Pr="00872970">
              <w:rPr>
                <w:lang w:val="en-US"/>
              </w:rPr>
              <w:t>:</w:t>
            </w:r>
          </w:p>
          <w:p w14:paraId="6166DAC8" w14:textId="77777777" w:rsidR="00955B3A" w:rsidRPr="00283E9D" w:rsidRDefault="00955B3A">
            <w:pPr>
              <w:pStyle w:val="ListParagraph"/>
              <w:numPr>
                <w:ilvl w:val="0"/>
                <w:numId w:val="33"/>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Pr="00283E9D">
              <w:rPr>
                <w:lang w:val="en-US"/>
              </w:rPr>
              <w:t>.</w:t>
            </w:r>
          </w:p>
          <w:p w14:paraId="41E42790" w14:textId="77777777" w:rsidR="00955B3A" w:rsidRPr="00283E9D" w:rsidRDefault="00955B3A">
            <w:pPr>
              <w:pStyle w:val="ListParagraph"/>
              <w:numPr>
                <w:ilvl w:val="0"/>
                <w:numId w:val="33"/>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14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tc>
      </w:tr>
      <w:tr w:rsidR="00955B3A" w:rsidRPr="00872970" w14:paraId="7EB4CC11" w14:textId="77777777" w:rsidTr="006F3B85">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6C6B" w14:textId="77777777" w:rsidR="00955B3A" w:rsidRPr="00872970" w:rsidRDefault="00955B3A" w:rsidP="006F3B85">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428F9" w14:textId="77777777" w:rsidR="00955B3A" w:rsidRPr="00075B1F" w:rsidRDefault="00955B3A">
            <w:pPr>
              <w:numPr>
                <w:ilvl w:val="0"/>
                <w:numId w:val="12"/>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tc>
      </w:tr>
      <w:tr w:rsidR="00955B3A" w:rsidRPr="00872970" w14:paraId="5C7926AC" w14:textId="77777777" w:rsidTr="006F3B85">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5B2DD" w14:textId="77777777" w:rsidR="00955B3A" w:rsidRPr="00872970" w:rsidRDefault="00955B3A" w:rsidP="006F3B85">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BD0E1" w14:textId="77777777" w:rsidR="00955B3A" w:rsidRPr="00872970" w:rsidRDefault="00955B3A" w:rsidP="0049451F">
            <w:pPr>
              <w:keepNext/>
              <w:ind w:left="0" w:firstLine="0"/>
              <w:rPr>
                <w:lang w:val="en-US"/>
              </w:rPr>
            </w:pPr>
          </w:p>
        </w:tc>
      </w:tr>
    </w:tbl>
    <w:p w14:paraId="2ECD73A5" w14:textId="77777777" w:rsidR="0049451F" w:rsidRDefault="0049451F">
      <w:pPr>
        <w:pStyle w:val="Caption"/>
      </w:pPr>
      <w:bookmarkStart w:id="106" w:name="_Toc185540973"/>
      <w:r>
        <w:t xml:space="preserve">Bảng </w:t>
      </w:r>
      <w:fldSimple w:instr=" SEQ Bảng \* ARABIC ">
        <w:r>
          <w:rPr>
            <w:noProof/>
          </w:rPr>
          <w:t>8</w:t>
        </w:r>
      </w:fldSimple>
      <w:r w:rsidRPr="0049451F">
        <w:t>: Đặc tả use case quản lý loại tài khoản</w:t>
      </w:r>
      <w:bookmarkEnd w:id="106"/>
    </w:p>
    <w:p w14:paraId="1ADA4EA5" w14:textId="77777777" w:rsidR="007C0207" w:rsidRDefault="00955B3A" w:rsidP="007C0207">
      <w:pPr>
        <w:keepNext/>
        <w:ind w:left="0" w:firstLine="0"/>
      </w:pPr>
      <w:r w:rsidRPr="0049451F">
        <w:tab/>
      </w:r>
      <w:r w:rsidRPr="00191A24">
        <w:rPr>
          <w:noProof/>
          <w:lang w:val="en-US" w:eastAsia="zh-CN"/>
        </w:rPr>
        <w:lastRenderedPageBreak/>
        <w:drawing>
          <wp:inline distT="0" distB="0" distL="0" distR="0" wp14:anchorId="20D35245" wp14:editId="6607E3D3">
            <wp:extent cx="5834247" cy="2224216"/>
            <wp:effectExtent l="0" t="0" r="0" b="5080"/>
            <wp:docPr id="322290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8492" cy="2225834"/>
                    </a:xfrm>
                    <a:prstGeom prst="rect">
                      <a:avLst/>
                    </a:prstGeom>
                    <a:noFill/>
                    <a:ln>
                      <a:noFill/>
                    </a:ln>
                  </pic:spPr>
                </pic:pic>
              </a:graphicData>
            </a:graphic>
          </wp:inline>
        </w:drawing>
      </w:r>
    </w:p>
    <w:p w14:paraId="4407D147" w14:textId="3C47DE59" w:rsidR="00434935" w:rsidRPr="007C0207" w:rsidRDefault="007C0207" w:rsidP="007C0207">
      <w:pPr>
        <w:pStyle w:val="Caption"/>
      </w:pPr>
      <w:bookmarkStart w:id="107" w:name="_Toc185539965"/>
      <w:bookmarkStart w:id="108" w:name="_Toc185550511"/>
      <w:r>
        <w:t xml:space="preserve">Hình </w:t>
      </w:r>
      <w:fldSimple w:instr=" SEQ Hình \* ARABIC ">
        <w:r w:rsidR="00A60B7E">
          <w:rPr>
            <w:noProof/>
          </w:rPr>
          <w:t>9</w:t>
        </w:r>
      </w:fldSimple>
      <w:r w:rsidR="002D14E4" w:rsidRPr="002D14E4">
        <w:t>:</w:t>
      </w:r>
      <w:r w:rsidRPr="007C0207">
        <w:t xml:space="preserve"> Biểu đồ phân rã use case quản lý tài khoản</w:t>
      </w:r>
      <w:bookmarkEnd w:id="107"/>
      <w:bookmarkEnd w:id="108"/>
    </w:p>
    <w:p w14:paraId="7AF4799D" w14:textId="77777777" w:rsidR="00EE3B99" w:rsidRPr="005E59C5" w:rsidRDefault="00EE3B99" w:rsidP="00FB6898">
      <w:pPr>
        <w:pStyle w:val="Heading4"/>
      </w:pPr>
      <w:r>
        <w:t>Đặc tả use case quản lý mối quan hệ</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EE3B99" w:rsidRPr="00872970" w14:paraId="3F6C490F"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A80A9" w14:textId="77777777" w:rsidR="00EE3B99" w:rsidRPr="00872970" w:rsidRDefault="00EE3B99" w:rsidP="00CF7371">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569A5A" w14:textId="77777777" w:rsidR="00EE3B99" w:rsidRPr="00872970" w:rsidRDefault="00EE3B99" w:rsidP="00CF7371">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tc>
      </w:tr>
      <w:tr w:rsidR="00E57D1F" w:rsidRPr="00872970" w14:paraId="77F6DFB1"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3BA089" w14:textId="77777777" w:rsidR="00E57D1F" w:rsidRPr="00872970" w:rsidRDefault="00E57D1F" w:rsidP="00CF7371">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8A8AAC" w14:textId="77777777" w:rsidR="00E57D1F" w:rsidRPr="00872970" w:rsidRDefault="00E57D1F" w:rsidP="00CF7371">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bố</w:t>
            </w:r>
            <w:proofErr w:type="spellEnd"/>
            <w:r>
              <w:rPr>
                <w:lang w:val="en-US"/>
              </w:rPr>
              <w:t xml:space="preserve"> me, </w:t>
            </w:r>
            <w:proofErr w:type="spellStart"/>
            <w:r>
              <w:rPr>
                <w:lang w:val="en-US"/>
              </w:rPr>
              <w:t>anh</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vợ</w:t>
            </w:r>
            <w:proofErr w:type="spellEnd"/>
            <w:r>
              <w:rPr>
                <w:lang w:val="en-US"/>
              </w:rPr>
              <w:t xml:space="preserve"> con</w:t>
            </w:r>
          </w:p>
        </w:tc>
      </w:tr>
      <w:tr w:rsidR="00EE3B99" w:rsidRPr="00872970" w14:paraId="6D3B757F" w14:textId="77777777"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08921" w14:textId="77777777" w:rsidR="00EE3B99" w:rsidRPr="00872970" w:rsidRDefault="00EE3B99"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98C55" w14:textId="77777777" w:rsidR="00EE3B99" w:rsidRPr="00872970" w:rsidRDefault="00EE3B99"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14:paraId="11196E73" w14:textId="77777777" w:rsidR="005072F0" w:rsidRPr="00955B3A" w:rsidRDefault="00E57D1F">
            <w:pPr>
              <w:pStyle w:val="ListParagraph"/>
              <w:numPr>
                <w:ilvl w:val="0"/>
                <w:numId w:val="21"/>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EE3B99" w:rsidRPr="00955B3A">
              <w:rPr>
                <w:lang w:val="en-US"/>
              </w:rPr>
              <w:t xml:space="preserve"> </w:t>
            </w:r>
            <w:proofErr w:type="spellStart"/>
            <w:r w:rsidR="00EE3B99" w:rsidRPr="00955B3A">
              <w:rPr>
                <w:lang w:val="en-US"/>
              </w:rPr>
              <w:t>truy</w:t>
            </w:r>
            <w:proofErr w:type="spellEnd"/>
            <w:r w:rsidR="00EE3B99" w:rsidRPr="00955B3A">
              <w:rPr>
                <w:lang w:val="en-US"/>
              </w:rPr>
              <w:t xml:space="preserve"> </w:t>
            </w:r>
            <w:proofErr w:type="spellStart"/>
            <w:r w:rsidR="00EE3B99" w:rsidRPr="00955B3A">
              <w:rPr>
                <w:lang w:val="en-US"/>
              </w:rPr>
              <w:t>cập</w:t>
            </w:r>
            <w:proofErr w:type="spellEnd"/>
            <w:r w:rsidR="00EE3B99" w:rsidRPr="00955B3A">
              <w:rPr>
                <w:lang w:val="en-US"/>
              </w:rPr>
              <w:t xml:space="preserve"> </w:t>
            </w:r>
            <w:proofErr w:type="spellStart"/>
            <w:r w:rsidR="00EE3B99" w:rsidRPr="00955B3A">
              <w:rPr>
                <w:lang w:val="en-US"/>
              </w:rPr>
              <w:t>vào</w:t>
            </w:r>
            <w:proofErr w:type="spellEnd"/>
            <w:r w:rsidR="00EE3B99" w:rsidRPr="00955B3A">
              <w:rPr>
                <w:lang w:val="en-US"/>
              </w:rPr>
              <w:t xml:space="preserve"> </w:t>
            </w:r>
            <w:proofErr w:type="spellStart"/>
            <w:r w:rsidR="00EE3B99" w:rsidRPr="00955B3A">
              <w:rPr>
                <w:lang w:val="en-US"/>
              </w:rPr>
              <w:t>trang</w:t>
            </w:r>
            <w:proofErr w:type="spellEnd"/>
            <w:r w:rsidR="00EE3B99" w:rsidRPr="00955B3A">
              <w:rPr>
                <w:lang w:val="en-US"/>
              </w:rPr>
              <w:t xml:space="preserve"> </w:t>
            </w:r>
            <w:proofErr w:type="spellStart"/>
            <w:r w:rsidR="00EE3B99" w:rsidRPr="00955B3A">
              <w:rPr>
                <w:lang w:val="en-US"/>
              </w:rPr>
              <w:t>gia</w:t>
            </w:r>
            <w:proofErr w:type="spellEnd"/>
            <w:r w:rsidR="00EE3B99" w:rsidRPr="00955B3A">
              <w:rPr>
                <w:lang w:val="en-US"/>
              </w:rPr>
              <w:t xml:space="preserve"> </w:t>
            </w:r>
            <w:proofErr w:type="spellStart"/>
            <w:r w:rsidR="00EE3B99" w:rsidRPr="00955B3A">
              <w:rPr>
                <w:lang w:val="en-US"/>
              </w:rPr>
              <w:t>pha</w:t>
            </w:r>
            <w:proofErr w:type="spellEnd"/>
            <w:r w:rsidR="00EE3B99" w:rsidRPr="00955B3A">
              <w:rPr>
                <w:lang w:val="en-US"/>
              </w:rPr>
              <w:t xml:space="preserve"> </w:t>
            </w:r>
            <w:proofErr w:type="spellStart"/>
            <w:r w:rsidR="00EE3B99" w:rsidRPr="00955B3A">
              <w:rPr>
                <w:lang w:val="en-US"/>
              </w:rPr>
              <w:t>của</w:t>
            </w:r>
            <w:proofErr w:type="spellEnd"/>
            <w:r w:rsidR="00EE3B99" w:rsidRPr="00955B3A">
              <w:rPr>
                <w:lang w:val="en-US"/>
              </w:rPr>
              <w:t xml:space="preserve"> </w:t>
            </w:r>
            <w:proofErr w:type="spellStart"/>
            <w:r w:rsidR="00EE3B99" w:rsidRPr="00955B3A">
              <w:rPr>
                <w:lang w:val="en-US"/>
              </w:rPr>
              <w:t>trang</w:t>
            </w:r>
            <w:proofErr w:type="spellEnd"/>
            <w:r w:rsidR="00EE3B99" w:rsidRPr="00955B3A">
              <w:rPr>
                <w:lang w:val="en-US"/>
              </w:rPr>
              <w:t xml:space="preserve"> web.</w:t>
            </w:r>
          </w:p>
          <w:p w14:paraId="17AEF5E4" w14:textId="77777777" w:rsidR="005072F0" w:rsidRDefault="00E57D1F">
            <w:pPr>
              <w:pStyle w:val="ListParagraph"/>
              <w:numPr>
                <w:ilvl w:val="0"/>
                <w:numId w:val="21"/>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36641D" w:rsidRPr="00955B3A">
              <w:rPr>
                <w:lang w:val="en-US"/>
              </w:rPr>
              <w:t xml:space="preserve"> </w:t>
            </w:r>
            <w:proofErr w:type="spellStart"/>
            <w:r w:rsidR="005072F0" w:rsidRPr="00955B3A">
              <w:rPr>
                <w:lang w:val="en-US"/>
              </w:rPr>
              <w:t>có</w:t>
            </w:r>
            <w:proofErr w:type="spellEnd"/>
            <w:r w:rsidR="005072F0" w:rsidRPr="00955B3A">
              <w:rPr>
                <w:lang w:val="en-US"/>
              </w:rPr>
              <w:t xml:space="preserve"> </w:t>
            </w:r>
            <w:proofErr w:type="spellStart"/>
            <w:r w:rsidR="005072F0" w:rsidRPr="00955B3A">
              <w:rPr>
                <w:lang w:val="en-US"/>
              </w:rPr>
              <w:t>thể</w:t>
            </w:r>
            <w:proofErr w:type="spellEnd"/>
            <w:r w:rsidR="005072F0" w:rsidRPr="00955B3A">
              <w:rPr>
                <w:lang w:val="en-US"/>
              </w:rPr>
              <w:t xml:space="preserve"> </w:t>
            </w:r>
            <w:proofErr w:type="spellStart"/>
            <w:r w:rsidR="005072F0" w:rsidRPr="00955B3A">
              <w:rPr>
                <w:lang w:val="en-US"/>
              </w:rPr>
              <w:t>lựa</w:t>
            </w:r>
            <w:proofErr w:type="spellEnd"/>
            <w:r w:rsidR="005072F0" w:rsidRPr="00955B3A">
              <w:rPr>
                <w:lang w:val="en-US"/>
              </w:rPr>
              <w:t xml:space="preserve"> </w:t>
            </w:r>
            <w:proofErr w:type="spellStart"/>
            <w:r w:rsidR="005072F0" w:rsidRPr="00955B3A">
              <w:rPr>
                <w:lang w:val="en-US"/>
              </w:rPr>
              <w:t>chọn</w:t>
            </w:r>
            <w:proofErr w:type="spellEnd"/>
            <w:r w:rsidR="005072F0" w:rsidRPr="00955B3A">
              <w:rPr>
                <w:lang w:val="en-US"/>
              </w:rPr>
              <w:t xml:space="preserve"> </w:t>
            </w:r>
            <w:proofErr w:type="spellStart"/>
            <w:r w:rsidR="005072F0" w:rsidRPr="00955B3A">
              <w:rPr>
                <w:lang w:val="en-US"/>
              </w:rPr>
              <w:t>thêm</w:t>
            </w:r>
            <w:proofErr w:type="spellEnd"/>
            <w:r w:rsidR="005072F0" w:rsidRPr="00955B3A">
              <w:rPr>
                <w:lang w:val="en-US"/>
              </w:rPr>
              <w:t xml:space="preserve"> </w:t>
            </w:r>
            <w:proofErr w:type="spellStart"/>
            <w:r w:rsidR="005072F0" w:rsidRPr="00955B3A">
              <w:rPr>
                <w:lang w:val="en-US"/>
              </w:rPr>
              <w:t>hoặc</w:t>
            </w:r>
            <w:proofErr w:type="spellEnd"/>
            <w:r w:rsidR="005072F0" w:rsidRPr="00955B3A">
              <w:rPr>
                <w:lang w:val="en-US"/>
              </w:rPr>
              <w:t xml:space="preserve"> </w:t>
            </w:r>
            <w:proofErr w:type="spellStart"/>
            <w:proofErr w:type="gramStart"/>
            <w:r w:rsidR="005072F0" w:rsidRPr="00955B3A">
              <w:rPr>
                <w:lang w:val="en-US"/>
              </w:rPr>
              <w:t>sửa</w:t>
            </w:r>
            <w:proofErr w:type="spellEnd"/>
            <w:r w:rsidR="005072F0" w:rsidRPr="00955B3A">
              <w:rPr>
                <w:lang w:val="en-US"/>
              </w:rPr>
              <w:t xml:space="preserve">  </w:t>
            </w:r>
            <w:proofErr w:type="spellStart"/>
            <w:r w:rsidR="005072F0" w:rsidRPr="00955B3A">
              <w:rPr>
                <w:lang w:val="en-US"/>
              </w:rPr>
              <w:t>thông</w:t>
            </w:r>
            <w:proofErr w:type="spellEnd"/>
            <w:proofErr w:type="gramEnd"/>
            <w:r w:rsidR="005072F0" w:rsidRPr="00955B3A">
              <w:rPr>
                <w:lang w:val="en-US"/>
              </w:rPr>
              <w:t xml:space="preserve"> tin </w:t>
            </w:r>
            <w:proofErr w:type="spellStart"/>
            <w:r w:rsidR="005072F0" w:rsidRPr="00955B3A">
              <w:rPr>
                <w:lang w:val="en-US"/>
              </w:rPr>
              <w:t>của</w:t>
            </w:r>
            <w:proofErr w:type="spellEnd"/>
            <w:r w:rsidR="005072F0" w:rsidRPr="00955B3A">
              <w:rPr>
                <w:lang w:val="en-US"/>
              </w:rPr>
              <w:t xml:space="preserve"> </w:t>
            </w:r>
            <w:proofErr w:type="spellStart"/>
            <w:r w:rsidR="005072F0" w:rsidRPr="00955B3A">
              <w:rPr>
                <w:lang w:val="en-US"/>
              </w:rPr>
              <w:t>thành</w:t>
            </w:r>
            <w:proofErr w:type="spellEnd"/>
            <w:r w:rsidR="005072F0" w:rsidRPr="00955B3A">
              <w:rPr>
                <w:lang w:val="en-US"/>
              </w:rPr>
              <w:t xml:space="preserve"> </w:t>
            </w:r>
            <w:proofErr w:type="spellStart"/>
            <w:r w:rsidR="005072F0" w:rsidRPr="00955B3A">
              <w:rPr>
                <w:lang w:val="en-US"/>
              </w:rPr>
              <w:t>viên</w:t>
            </w:r>
            <w:proofErr w:type="spellEnd"/>
            <w:r w:rsidR="005072F0" w:rsidRPr="00955B3A">
              <w:rPr>
                <w:lang w:val="en-US"/>
              </w:rPr>
              <w:t xml:space="preserve"> </w:t>
            </w:r>
            <w:proofErr w:type="spellStart"/>
            <w:r w:rsidR="005072F0" w:rsidRPr="00955B3A">
              <w:rPr>
                <w:lang w:val="en-US"/>
              </w:rPr>
              <w:t>trong</w:t>
            </w:r>
            <w:proofErr w:type="spellEnd"/>
            <w:r w:rsidR="005072F0" w:rsidRPr="00955B3A">
              <w:rPr>
                <w:lang w:val="en-US"/>
              </w:rPr>
              <w:t xml:space="preserve"> </w:t>
            </w:r>
            <w:proofErr w:type="spellStart"/>
            <w:r w:rsidR="005072F0" w:rsidRPr="00955B3A">
              <w:rPr>
                <w:lang w:val="en-US"/>
              </w:rPr>
              <w:t>gia</w:t>
            </w:r>
            <w:proofErr w:type="spellEnd"/>
            <w:r w:rsidR="005072F0" w:rsidRPr="00955B3A">
              <w:rPr>
                <w:lang w:val="en-US"/>
              </w:rPr>
              <w:t xml:space="preserve"> </w:t>
            </w:r>
            <w:proofErr w:type="spellStart"/>
            <w:r w:rsidR="005072F0" w:rsidRPr="00955B3A">
              <w:rPr>
                <w:lang w:val="en-US"/>
              </w:rPr>
              <w:t>đình</w:t>
            </w:r>
            <w:proofErr w:type="spellEnd"/>
            <w:r w:rsidR="005072F0" w:rsidRPr="00955B3A">
              <w:rPr>
                <w:lang w:val="en-US"/>
              </w:rPr>
              <w:t xml:space="preserve"> (</w:t>
            </w:r>
            <w:proofErr w:type="spellStart"/>
            <w:r w:rsidR="005072F0" w:rsidRPr="00955B3A">
              <w:rPr>
                <w:lang w:val="en-US"/>
              </w:rPr>
              <w:t>bố</w:t>
            </w:r>
            <w:proofErr w:type="spellEnd"/>
            <w:r w:rsidR="005072F0" w:rsidRPr="00955B3A">
              <w:rPr>
                <w:lang w:val="en-US"/>
              </w:rPr>
              <w:t xml:space="preserve"> </w:t>
            </w:r>
            <w:proofErr w:type="spellStart"/>
            <w:r w:rsidR="005072F0" w:rsidRPr="00955B3A">
              <w:rPr>
                <w:lang w:val="en-US"/>
              </w:rPr>
              <w:t>mẹ</w:t>
            </w:r>
            <w:proofErr w:type="spellEnd"/>
            <w:r w:rsidR="005072F0" w:rsidRPr="00955B3A">
              <w:rPr>
                <w:lang w:val="en-US"/>
              </w:rPr>
              <w:t xml:space="preserve">, </w:t>
            </w:r>
            <w:proofErr w:type="spellStart"/>
            <w:r w:rsidR="005072F0" w:rsidRPr="00955B3A">
              <w:rPr>
                <w:lang w:val="en-US"/>
              </w:rPr>
              <w:t>anh</w:t>
            </w:r>
            <w:proofErr w:type="spellEnd"/>
            <w:r w:rsidR="005072F0" w:rsidRPr="00955B3A">
              <w:rPr>
                <w:lang w:val="en-US"/>
              </w:rPr>
              <w:t xml:space="preserve"> </w:t>
            </w:r>
            <w:proofErr w:type="spellStart"/>
            <w:r w:rsidR="005072F0" w:rsidRPr="00955B3A">
              <w:rPr>
                <w:lang w:val="en-US"/>
              </w:rPr>
              <w:t>chị</w:t>
            </w:r>
            <w:proofErr w:type="spellEnd"/>
            <w:r w:rsidR="005072F0" w:rsidRPr="00955B3A">
              <w:rPr>
                <w:lang w:val="en-US"/>
              </w:rPr>
              <w:t xml:space="preserve"> </w:t>
            </w:r>
            <w:proofErr w:type="spellStart"/>
            <w:r w:rsidR="005072F0" w:rsidRPr="00955B3A">
              <w:rPr>
                <w:lang w:val="en-US"/>
              </w:rPr>
              <w:t>em</w:t>
            </w:r>
            <w:proofErr w:type="spellEnd"/>
            <w:r w:rsidR="005072F0" w:rsidRPr="00955B3A">
              <w:rPr>
                <w:lang w:val="en-US"/>
              </w:rPr>
              <w:t xml:space="preserve">, </w:t>
            </w:r>
            <w:proofErr w:type="spellStart"/>
            <w:r w:rsidR="005072F0" w:rsidRPr="00955B3A">
              <w:rPr>
                <w:lang w:val="en-US"/>
              </w:rPr>
              <w:t>hoặc</w:t>
            </w:r>
            <w:proofErr w:type="spellEnd"/>
            <w:r w:rsidR="005072F0" w:rsidRPr="00955B3A">
              <w:rPr>
                <w:lang w:val="en-US"/>
              </w:rPr>
              <w:t xml:space="preserve"> </w:t>
            </w:r>
            <w:proofErr w:type="spellStart"/>
            <w:r w:rsidR="005072F0" w:rsidRPr="00955B3A">
              <w:rPr>
                <w:lang w:val="en-US"/>
              </w:rPr>
              <w:t>vợ</w:t>
            </w:r>
            <w:proofErr w:type="spellEnd"/>
            <w:r w:rsidR="005072F0" w:rsidRPr="00955B3A">
              <w:rPr>
                <w:lang w:val="en-US"/>
              </w:rPr>
              <w:t xml:space="preserve"> con).</w:t>
            </w:r>
          </w:p>
          <w:p w14:paraId="2E1BE394" w14:textId="77777777" w:rsidR="00E57D1F" w:rsidRPr="00955B3A" w:rsidRDefault="00E57D1F">
            <w:pPr>
              <w:pStyle w:val="ListParagraph"/>
              <w:numPr>
                <w:ilvl w:val="0"/>
                <w:numId w:val="21"/>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form </w:t>
            </w:r>
            <w:proofErr w:type="spellStart"/>
            <w:r>
              <w:rPr>
                <w:lang w:val="en-US"/>
              </w:rPr>
              <w:t>để</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p>
          <w:p w14:paraId="7EF65DA2" w14:textId="77777777" w:rsidR="005072F0" w:rsidRPr="00955B3A" w:rsidRDefault="005072F0">
            <w:pPr>
              <w:pStyle w:val="ListParagraph"/>
              <w:numPr>
                <w:ilvl w:val="0"/>
                <w:numId w:val="21"/>
              </w:numPr>
              <w:spacing w:before="120"/>
              <w:ind w:left="714" w:hanging="357"/>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cần</w:t>
            </w:r>
            <w:proofErr w:type="spellEnd"/>
            <w:r w:rsidRPr="00955B3A">
              <w:rPr>
                <w:lang w:val="en-US"/>
              </w:rPr>
              <w:t xml:space="preserve"> </w:t>
            </w:r>
            <w:proofErr w:type="spellStart"/>
            <w:r w:rsidRPr="00955B3A">
              <w:rPr>
                <w:lang w:val="en-US"/>
              </w:rPr>
              <w:t>thiết</w:t>
            </w:r>
            <w:proofErr w:type="spellEnd"/>
            <w:r w:rsidR="00BE444F" w:rsidRPr="00955B3A">
              <w:rPr>
                <w:lang w:val="en-US"/>
              </w:rPr>
              <w:t xml:space="preserve"> </w:t>
            </w:r>
            <w:proofErr w:type="spellStart"/>
            <w:r w:rsidR="00BE444F" w:rsidRPr="00955B3A">
              <w:rPr>
                <w:lang w:val="en-US"/>
              </w:rPr>
              <w:t>như</w:t>
            </w:r>
            <w:proofErr w:type="spellEnd"/>
            <w:r w:rsidR="00BE444F" w:rsidRPr="00955B3A">
              <w:rPr>
                <w:lang w:val="en-US"/>
              </w:rPr>
              <w:t xml:space="preserve"> </w:t>
            </w:r>
            <w:proofErr w:type="spellStart"/>
            <w:r w:rsidR="00BE444F" w:rsidRPr="00955B3A">
              <w:rPr>
                <w:lang w:val="en-US"/>
              </w:rPr>
              <w:t>tên</w:t>
            </w:r>
            <w:proofErr w:type="spellEnd"/>
            <w:r w:rsidR="00BE444F" w:rsidRPr="00955B3A">
              <w:rPr>
                <w:lang w:val="en-US"/>
              </w:rPr>
              <w:t xml:space="preserve">, </w:t>
            </w:r>
            <w:proofErr w:type="spellStart"/>
            <w:r w:rsidR="00BE444F" w:rsidRPr="00955B3A">
              <w:rPr>
                <w:lang w:val="en-US"/>
              </w:rPr>
              <w:t>tuổi</w:t>
            </w:r>
            <w:proofErr w:type="spellEnd"/>
            <w:r w:rsidR="00BE444F" w:rsidRPr="00955B3A">
              <w:rPr>
                <w:lang w:val="en-US"/>
              </w:rPr>
              <w:t xml:space="preserve">, </w:t>
            </w:r>
            <w:proofErr w:type="spellStart"/>
            <w:r w:rsidR="00BE444F" w:rsidRPr="00955B3A">
              <w:rPr>
                <w:lang w:val="en-US"/>
              </w:rPr>
              <w:t>giới</w:t>
            </w:r>
            <w:proofErr w:type="spellEnd"/>
            <w:r w:rsidR="00BE444F" w:rsidRPr="00955B3A">
              <w:rPr>
                <w:lang w:val="en-US"/>
              </w:rPr>
              <w:t xml:space="preserve"> </w:t>
            </w:r>
            <w:proofErr w:type="spellStart"/>
            <w:r w:rsidR="00BE444F" w:rsidRPr="00955B3A">
              <w:rPr>
                <w:lang w:val="en-US"/>
              </w:rPr>
              <w:t>tính</w:t>
            </w:r>
            <w:proofErr w:type="spellEnd"/>
            <w:r w:rsidR="00BE444F" w:rsidRPr="00955B3A">
              <w:rPr>
                <w:lang w:val="en-US"/>
              </w:rPr>
              <w:t xml:space="preserve">, </w:t>
            </w:r>
            <w:proofErr w:type="spellStart"/>
            <w:r w:rsidR="00BE444F" w:rsidRPr="00955B3A">
              <w:rPr>
                <w:lang w:val="en-US"/>
              </w:rPr>
              <w:t>năm</w:t>
            </w:r>
            <w:proofErr w:type="spellEnd"/>
            <w:r w:rsidR="00BE444F" w:rsidRPr="00955B3A">
              <w:rPr>
                <w:lang w:val="en-US"/>
              </w:rPr>
              <w:t xml:space="preserve"> </w:t>
            </w:r>
            <w:proofErr w:type="spellStart"/>
            <w:proofErr w:type="gramStart"/>
            <w:r w:rsidR="00BE444F" w:rsidRPr="00955B3A">
              <w:rPr>
                <w:lang w:val="en-US"/>
              </w:rPr>
              <w:t>sinh</w:t>
            </w:r>
            <w:proofErr w:type="spellEnd"/>
            <w:r w:rsidR="00BE444F" w:rsidRPr="00955B3A">
              <w:rPr>
                <w:lang w:val="en-US"/>
              </w:rPr>
              <w:t>,…</w:t>
            </w:r>
            <w:proofErr w:type="gramEnd"/>
            <w:r w:rsidRPr="00955B3A">
              <w:rPr>
                <w:lang w:val="en-US"/>
              </w:rPr>
              <w:t xml:space="preserve"> </w:t>
            </w:r>
            <w:proofErr w:type="spellStart"/>
            <w:r w:rsidRPr="00955B3A">
              <w:rPr>
                <w:lang w:val="en-US"/>
              </w:rPr>
              <w:t>sau</w:t>
            </w:r>
            <w:proofErr w:type="spellEnd"/>
            <w:r w:rsidRPr="00955B3A">
              <w:rPr>
                <w:lang w:val="en-US"/>
              </w:rPr>
              <w:t xml:space="preserve"> </w:t>
            </w:r>
            <w:proofErr w:type="spellStart"/>
            <w:r w:rsidRPr="00955B3A">
              <w:rPr>
                <w:lang w:val="en-US"/>
              </w:rPr>
              <w:t>đó</w:t>
            </w:r>
            <w:proofErr w:type="spellEnd"/>
            <w:r w:rsidRPr="00955B3A">
              <w:rPr>
                <w:lang w:val="en-US"/>
              </w:rPr>
              <w:t xml:space="preserve"> </w:t>
            </w:r>
            <w:proofErr w:type="spellStart"/>
            <w:r w:rsidRPr="00955B3A">
              <w:rPr>
                <w:lang w:val="en-US"/>
              </w:rPr>
              <w:t>chọn</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để</w:t>
            </w:r>
            <w:proofErr w:type="spellEnd"/>
            <w:r w:rsidRPr="00955B3A">
              <w:rPr>
                <w:lang w:val="en-US"/>
              </w:rPr>
              <w:t xml:space="preserve"> </w:t>
            </w:r>
            <w:proofErr w:type="spellStart"/>
            <w:r w:rsidRPr="00955B3A">
              <w:rPr>
                <w:lang w:val="en-US"/>
              </w:rPr>
              <w:t>xác</w:t>
            </w:r>
            <w:proofErr w:type="spellEnd"/>
            <w:r w:rsidRPr="00955B3A">
              <w:rPr>
                <w:lang w:val="en-US"/>
              </w:rPr>
              <w:t xml:space="preserve"> </w:t>
            </w:r>
            <w:proofErr w:type="spellStart"/>
            <w:r w:rsidRPr="00955B3A">
              <w:rPr>
                <w:lang w:val="en-US"/>
              </w:rPr>
              <w:t>nhận</w:t>
            </w:r>
            <w:proofErr w:type="spellEnd"/>
            <w:r w:rsidRPr="00955B3A">
              <w:rPr>
                <w:lang w:val="en-US"/>
              </w:rPr>
              <w:t xml:space="preserve"> .</w:t>
            </w:r>
          </w:p>
          <w:p w14:paraId="4C730AE2" w14:textId="77777777" w:rsidR="005072F0" w:rsidRPr="00955B3A" w:rsidRDefault="005072F0">
            <w:pPr>
              <w:pStyle w:val="ListParagraph"/>
              <w:numPr>
                <w:ilvl w:val="0"/>
                <w:numId w:val="21"/>
              </w:numPr>
              <w:spacing w:before="120"/>
              <w:ind w:left="714" w:hanging="357"/>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r w:rsidR="0036641D" w:rsidRPr="00955B3A">
              <w:rPr>
                <w:lang w:val="en-US"/>
              </w:rPr>
              <w:t xml:space="preserve">Admin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14:paraId="747563D4" w14:textId="77777777" w:rsidR="005072F0" w:rsidRDefault="005072F0">
            <w:pPr>
              <w:pStyle w:val="ListParagraph"/>
              <w:numPr>
                <w:ilvl w:val="0"/>
                <w:numId w:val="21"/>
              </w:numPr>
              <w:spacing w:before="120"/>
              <w:ind w:left="714" w:hanging="357"/>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thay</w:t>
            </w:r>
            <w:proofErr w:type="spellEnd"/>
            <w:r w:rsidRPr="00955B3A">
              <w:rPr>
                <w:lang w:val="en-US"/>
              </w:rPr>
              <w:t xml:space="preserve"> </w:t>
            </w:r>
            <w:proofErr w:type="spellStart"/>
            <w:r w:rsidRPr="00955B3A">
              <w:rPr>
                <w:lang w:val="en-US"/>
              </w:rPr>
              <w:t>đổi</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00BE444F" w:rsidRPr="00955B3A">
              <w:rPr>
                <w:lang w:val="en-US"/>
              </w:rPr>
              <w:t xml:space="preserve"> </w:t>
            </w:r>
          </w:p>
          <w:p w14:paraId="5683B327" w14:textId="77777777" w:rsidR="00E57D1F" w:rsidRDefault="00E57D1F">
            <w:pPr>
              <w:pStyle w:val="ListParagraph"/>
              <w:numPr>
                <w:ilvl w:val="0"/>
                <w:numId w:val="21"/>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vợ</w:t>
            </w:r>
            <w:proofErr w:type="spellEnd"/>
            <w:r>
              <w:rPr>
                <w:lang w:val="en-US"/>
              </w:rPr>
              <w:t xml:space="preserve"> con </w:t>
            </w:r>
            <w:proofErr w:type="spellStart"/>
            <w:r>
              <w:rPr>
                <w:lang w:val="en-US"/>
              </w:rPr>
              <w:t>hoặc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em</w:t>
            </w:r>
            <w:proofErr w:type="spellEnd"/>
            <w:r>
              <w:rPr>
                <w:lang w:val="en-US"/>
              </w:rPr>
              <w:t>.</w:t>
            </w:r>
          </w:p>
          <w:p w14:paraId="157CB1D1" w14:textId="77777777" w:rsidR="00E57D1F" w:rsidRDefault="00E57D1F">
            <w:pPr>
              <w:pStyle w:val="ListParagraph"/>
              <w:numPr>
                <w:ilvl w:val="0"/>
                <w:numId w:val="21"/>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w:t>
            </w:r>
          </w:p>
          <w:p w14:paraId="6BBE5FD0" w14:textId="77777777" w:rsidR="00E57D1F" w:rsidRDefault="00E57D1F">
            <w:pPr>
              <w:pStyle w:val="ListParagraph"/>
              <w:numPr>
                <w:ilvl w:val="0"/>
                <w:numId w:val="21"/>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nút</w:t>
            </w:r>
            <w:proofErr w:type="spellEnd"/>
            <w:r>
              <w:rPr>
                <w:lang w:val="en-US"/>
              </w:rPr>
              <w:t xml:space="preserve"> “OK”</w:t>
            </w:r>
          </w:p>
          <w:p w14:paraId="016E93F2" w14:textId="77777777" w:rsidR="00E57D1F" w:rsidRPr="00955B3A" w:rsidRDefault="00E57D1F">
            <w:pPr>
              <w:pStyle w:val="ListParagraph"/>
              <w:numPr>
                <w:ilvl w:val="0"/>
                <w:numId w:val="21"/>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14:paraId="0A2E5541" w14:textId="77777777" w:rsidR="00EE3B99" w:rsidRPr="00872970" w:rsidRDefault="00206BDF" w:rsidP="00955B3A">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00EE3B99" w:rsidRPr="00872970">
              <w:rPr>
                <w:lang w:val="en-US"/>
              </w:rPr>
              <w:t>:</w:t>
            </w:r>
          </w:p>
          <w:p w14:paraId="2E8943C8" w14:textId="77777777" w:rsidR="00E57D1F" w:rsidRPr="00283E9D" w:rsidRDefault="00E57D1F">
            <w:pPr>
              <w:pStyle w:val="ListParagraph"/>
              <w:numPr>
                <w:ilvl w:val="0"/>
                <w:numId w:val="34"/>
              </w:numPr>
              <w:rPr>
                <w:lang w:val="en-US"/>
              </w:rPr>
            </w:pPr>
            <w:r w:rsidRPr="00283E9D">
              <w:rPr>
                <w:color w:val="000000"/>
              </w:rPr>
              <w:lastRenderedPageBreak/>
              <w:t>Tại bất kỳ bước nào trong luồng cơ bản, nếu không kết nối được với cơ sở dữ liệu thì hệ thống sẽ hiển thị một thông báo lỗi và use case kết thúc</w:t>
            </w:r>
            <w:r w:rsidRPr="00283E9D">
              <w:rPr>
                <w:lang w:val="en-US"/>
              </w:rPr>
              <w:t>.</w:t>
            </w:r>
          </w:p>
          <w:p w14:paraId="62FA123A" w14:textId="77777777" w:rsidR="00E57D1F" w:rsidRPr="00283E9D" w:rsidRDefault="00E57D1F">
            <w:pPr>
              <w:pStyle w:val="ListParagraph"/>
              <w:numPr>
                <w:ilvl w:val="0"/>
                <w:numId w:val="34"/>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10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hệ</w:t>
            </w:r>
            <w:proofErr w:type="spellEnd"/>
            <w:r w:rsidRPr="00283E9D">
              <w:rPr>
                <w:lang w:val="en-US"/>
              </w:rPr>
              <w:t xml:space="preserve"> </w:t>
            </w:r>
            <w:proofErr w:type="spellStart"/>
            <w:r w:rsidRPr="00283E9D">
              <w:rPr>
                <w:lang w:val="en-US"/>
              </w:rPr>
              <w:t>thống</w:t>
            </w:r>
            <w:proofErr w:type="spellEnd"/>
            <w:r w:rsidRPr="00283E9D">
              <w:rPr>
                <w:lang w:val="en-US"/>
              </w:rPr>
              <w:t xml:space="preserve"> </w:t>
            </w:r>
            <w:proofErr w:type="spellStart"/>
            <w:r w:rsidRPr="00283E9D">
              <w:rPr>
                <w:lang w:val="en-US"/>
              </w:rPr>
              <w:t>kiểm</w:t>
            </w:r>
            <w:proofErr w:type="spellEnd"/>
            <w:r w:rsidRPr="00283E9D">
              <w:rPr>
                <w:lang w:val="en-US"/>
              </w:rPr>
              <w:t xml:space="preserve"> </w:t>
            </w:r>
            <w:proofErr w:type="spellStart"/>
            <w:r w:rsidRPr="00283E9D">
              <w:rPr>
                <w:lang w:val="en-US"/>
              </w:rPr>
              <w:t>tra</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và</w:t>
            </w:r>
            <w:proofErr w:type="spellEnd"/>
            <w:r w:rsidRPr="00283E9D">
              <w:rPr>
                <w:lang w:val="en-US"/>
              </w:rPr>
              <w:t xml:space="preserve"> </w:t>
            </w:r>
            <w:proofErr w:type="spellStart"/>
            <w:r w:rsidRPr="00283E9D">
              <w:rPr>
                <w:lang w:val="en-US"/>
              </w:rPr>
              <w:t>phát</w:t>
            </w:r>
            <w:proofErr w:type="spellEnd"/>
            <w:r w:rsidRPr="00283E9D">
              <w:rPr>
                <w:lang w:val="en-US"/>
              </w:rPr>
              <w:t xml:space="preserve"> </w:t>
            </w:r>
            <w:proofErr w:type="spellStart"/>
            <w:r w:rsidRPr="00283E9D">
              <w:rPr>
                <w:lang w:val="en-US"/>
              </w:rPr>
              <w:t>hiện</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không</w:t>
            </w:r>
            <w:proofErr w:type="spellEnd"/>
            <w:r w:rsidRPr="00283E9D">
              <w:rPr>
                <w:lang w:val="en-US"/>
              </w:rPr>
              <w:t xml:space="preserve"> </w:t>
            </w:r>
            <w:proofErr w:type="spellStart"/>
            <w:r w:rsidRPr="00283E9D">
              <w:rPr>
                <w:lang w:val="en-US"/>
              </w:rPr>
              <w:t>hợp</w:t>
            </w:r>
            <w:proofErr w:type="spellEnd"/>
            <w:r w:rsidRPr="00283E9D">
              <w:rPr>
                <w:lang w:val="en-US"/>
              </w:rPr>
              <w:t xml:space="preserve"> </w:t>
            </w:r>
            <w:proofErr w:type="spellStart"/>
            <w:r w:rsidRPr="00283E9D">
              <w:rPr>
                <w:lang w:val="en-US"/>
              </w:rPr>
              <w:t>lệ</w:t>
            </w:r>
            <w:proofErr w:type="spellEnd"/>
            <w:r w:rsidRPr="00283E9D">
              <w:rPr>
                <w:lang w:val="en-US"/>
              </w:rPr>
              <w:t xml:space="preserve"> </w:t>
            </w:r>
            <w:proofErr w:type="spellStart"/>
            <w:r w:rsidRPr="00283E9D">
              <w:rPr>
                <w:lang w:val="en-US"/>
              </w:rPr>
              <w:t>sẽ</w:t>
            </w:r>
            <w:proofErr w:type="spellEnd"/>
            <w:r w:rsidRPr="00283E9D">
              <w:rPr>
                <w:lang w:val="en-US"/>
              </w:rPr>
              <w:t xml:space="preserve"> </w:t>
            </w:r>
            <w:proofErr w:type="spellStart"/>
            <w:r w:rsidRPr="00283E9D">
              <w:rPr>
                <w:lang w:val="en-US"/>
              </w:rPr>
              <w:t>thông</w:t>
            </w:r>
            <w:proofErr w:type="spellEnd"/>
            <w:r w:rsidRPr="00283E9D">
              <w:rPr>
                <w:lang w:val="en-US"/>
              </w:rPr>
              <w:t xml:space="preserve"> </w:t>
            </w:r>
            <w:proofErr w:type="spellStart"/>
            <w:r w:rsidRPr="00283E9D">
              <w:rPr>
                <w:lang w:val="en-US"/>
              </w:rPr>
              <w:t>báo</w:t>
            </w:r>
            <w:proofErr w:type="spellEnd"/>
            <w:r w:rsidRPr="00283E9D">
              <w:rPr>
                <w:lang w:val="en-US"/>
              </w:rPr>
              <w:t xml:space="preserve"> </w:t>
            </w:r>
            <w:proofErr w:type="spellStart"/>
            <w:r w:rsidRPr="00283E9D">
              <w:rPr>
                <w:lang w:val="en-US"/>
              </w:rPr>
              <w:t>cho</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p>
          <w:p w14:paraId="2E9A36F7" w14:textId="77777777" w:rsidR="00E57D1F" w:rsidRPr="00872970" w:rsidRDefault="00E57D1F" w:rsidP="00955B3A">
            <w:pPr>
              <w:rPr>
                <w:lang w:val="en-US"/>
              </w:rPr>
            </w:pPr>
          </w:p>
        </w:tc>
      </w:tr>
      <w:tr w:rsidR="00EE3B99" w:rsidRPr="00872970" w14:paraId="4AF2C483" w14:textId="77777777" w:rsidTr="00CF7371">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178C30" w14:textId="77777777" w:rsidR="00EE3B99" w:rsidRPr="00872970" w:rsidRDefault="00EE3B99" w:rsidP="00CF7371">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DB70" w14:textId="77777777" w:rsidR="00EE3B99" w:rsidRPr="00872970" w:rsidRDefault="00EE3B99">
            <w:pPr>
              <w:numPr>
                <w:ilvl w:val="0"/>
                <w:numId w:val="12"/>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14:paraId="171434E7" w14:textId="77777777" w:rsidR="00EE3B99" w:rsidRDefault="00EE3B99">
            <w:pPr>
              <w:numPr>
                <w:ilvl w:val="0"/>
                <w:numId w:val="12"/>
              </w:numPr>
              <w:rPr>
                <w:lang w:val="en-US"/>
              </w:rPr>
            </w:pPr>
            <w:proofErr w:type="spellStart"/>
            <w:r w:rsidRPr="00872970">
              <w:rPr>
                <w:lang w:val="en-US"/>
              </w:rPr>
              <w:t>Hệ</w:t>
            </w:r>
            <w:proofErr w:type="spellEnd"/>
            <w:r w:rsidRPr="00872970">
              <w:rPr>
                <w:lang w:val="en-US"/>
              </w:rPr>
              <w:t xml:space="preserve"> </w:t>
            </w:r>
            <w:proofErr w:type="spellStart"/>
            <w:r w:rsidRPr="00872970">
              <w:rPr>
                <w:lang w:val="en-US"/>
              </w:rPr>
              <w:t>thống</w:t>
            </w:r>
            <w:proofErr w:type="spellEnd"/>
            <w:r w:rsidRPr="00872970">
              <w:rPr>
                <w:lang w:val="en-US"/>
              </w:rPr>
              <w:t xml:space="preserve"> </w:t>
            </w:r>
            <w:proofErr w:type="spellStart"/>
            <w:r w:rsidRPr="00872970">
              <w:rPr>
                <w:lang w:val="en-US"/>
              </w:rPr>
              <w:t>có</w:t>
            </w:r>
            <w:proofErr w:type="spellEnd"/>
            <w:r w:rsidRPr="00872970">
              <w:rPr>
                <w:lang w:val="en-US"/>
              </w:rPr>
              <w:t xml:space="preserve"> </w:t>
            </w:r>
            <w:proofErr w:type="spellStart"/>
            <w:r w:rsidRPr="00872970">
              <w:rPr>
                <w:lang w:val="en-US"/>
              </w:rPr>
              <w:t>cơ</w:t>
            </w:r>
            <w:proofErr w:type="spellEnd"/>
            <w:r w:rsidRPr="00872970">
              <w:rPr>
                <w:lang w:val="en-US"/>
              </w:rPr>
              <w:t xml:space="preserve"> </w:t>
            </w:r>
            <w:proofErr w:type="spellStart"/>
            <w:r w:rsidRPr="00872970">
              <w:rPr>
                <w:lang w:val="en-US"/>
              </w:rPr>
              <w:t>sở</w:t>
            </w:r>
            <w:proofErr w:type="spellEnd"/>
            <w:r w:rsidRPr="00872970">
              <w:rPr>
                <w:lang w:val="en-US"/>
              </w:rPr>
              <w:t xml:space="preserve"> </w:t>
            </w:r>
            <w:proofErr w:type="spellStart"/>
            <w:r w:rsidRPr="00872970">
              <w:rPr>
                <w:lang w:val="en-US"/>
              </w:rPr>
              <w:t>dữ</w:t>
            </w:r>
            <w:proofErr w:type="spellEnd"/>
            <w:r w:rsidRPr="00872970">
              <w:rPr>
                <w:lang w:val="en-US"/>
              </w:rPr>
              <w:t xml:space="preserve"> </w:t>
            </w:r>
            <w:proofErr w:type="spellStart"/>
            <w:r w:rsidRPr="00872970">
              <w:rPr>
                <w:lang w:val="en-US"/>
              </w:rPr>
              <w:t>liệu</w:t>
            </w:r>
            <w:proofErr w:type="spellEnd"/>
            <w:r w:rsidRPr="00872970">
              <w:rPr>
                <w:lang w:val="en-US"/>
              </w:rPr>
              <w:t xml:space="preserve"> </w:t>
            </w:r>
            <w:proofErr w:type="spellStart"/>
            <w:r w:rsidRPr="00872970">
              <w:rPr>
                <w:lang w:val="en-US"/>
              </w:rPr>
              <w:t>chứa</w:t>
            </w:r>
            <w:proofErr w:type="spellEnd"/>
            <w:r w:rsidRPr="00872970">
              <w:rPr>
                <w:lang w:val="en-US"/>
              </w:rPr>
              <w:t xml:space="preserve"> </w:t>
            </w:r>
            <w:proofErr w:type="spellStart"/>
            <w:r w:rsidRPr="00872970">
              <w:rPr>
                <w:lang w:val="en-US"/>
              </w:rPr>
              <w:t>thông</w:t>
            </w:r>
            <w:proofErr w:type="spellEnd"/>
            <w:r w:rsidRPr="00872970">
              <w:rPr>
                <w:lang w:val="en-US"/>
              </w:rPr>
              <w:t xml:space="preserve"> tin </w:t>
            </w:r>
            <w:proofErr w:type="spellStart"/>
            <w:r w:rsidRPr="00872970">
              <w:rPr>
                <w:lang w:val="en-US"/>
              </w:rPr>
              <w:t>cá</w:t>
            </w:r>
            <w:proofErr w:type="spellEnd"/>
            <w:r w:rsidRPr="00872970">
              <w:rPr>
                <w:lang w:val="en-US"/>
              </w:rPr>
              <w:t xml:space="preserve"> </w:t>
            </w:r>
            <w:proofErr w:type="spellStart"/>
            <w:r w:rsidRPr="00872970">
              <w:rPr>
                <w:lang w:val="en-US"/>
              </w:rPr>
              <w:t>nhân</w:t>
            </w:r>
            <w:proofErr w:type="spellEnd"/>
            <w:r w:rsidRPr="00872970">
              <w:rPr>
                <w:lang w:val="en-US"/>
              </w:rPr>
              <w:t xml:space="preserve"> </w:t>
            </w:r>
            <w:proofErr w:type="spellStart"/>
            <w:r w:rsidRPr="00872970">
              <w:rPr>
                <w:lang w:val="en-US"/>
              </w:rPr>
              <w:t>của</w:t>
            </w:r>
            <w:proofErr w:type="spellEnd"/>
            <w:r w:rsidRPr="00872970">
              <w:rPr>
                <w:lang w:val="en-US"/>
              </w:rPr>
              <w:t xml:space="preserve"> </w:t>
            </w: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w:t>
            </w:r>
          </w:p>
          <w:p w14:paraId="7D3E33E4" w14:textId="77777777" w:rsidR="00EE3B99" w:rsidRDefault="00EE3B99">
            <w:pPr>
              <w:numPr>
                <w:ilvl w:val="0"/>
                <w:numId w:val="12"/>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14:paraId="5659B7F3" w14:textId="77777777" w:rsidR="00955B3A" w:rsidRPr="00872970" w:rsidRDefault="00955B3A">
            <w:pPr>
              <w:numPr>
                <w:ilvl w:val="0"/>
                <w:numId w:val="12"/>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admin</w:t>
            </w:r>
          </w:p>
        </w:tc>
      </w:tr>
      <w:tr w:rsidR="00EE3B99" w:rsidRPr="00872970" w14:paraId="4D6AF5C9" w14:textId="77777777" w:rsidTr="00CF7371">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9AA42" w14:textId="77777777" w:rsidR="00EE3B99" w:rsidRPr="00872970" w:rsidRDefault="00EE3B99" w:rsidP="00CF7371">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5898F" w14:textId="77777777" w:rsidR="00EE3B99" w:rsidRPr="00872970" w:rsidRDefault="00EE3B99" w:rsidP="0049451F">
            <w:pPr>
              <w:keepNext/>
              <w:ind w:left="0" w:firstLine="0"/>
              <w:rPr>
                <w:lang w:val="en-US"/>
              </w:rPr>
            </w:pPr>
          </w:p>
        </w:tc>
      </w:tr>
    </w:tbl>
    <w:p w14:paraId="1B63FAC3" w14:textId="77777777" w:rsidR="0049451F" w:rsidRDefault="0049451F">
      <w:pPr>
        <w:pStyle w:val="Caption"/>
      </w:pPr>
      <w:bookmarkStart w:id="109" w:name="_Toc185540974"/>
      <w:r>
        <w:t xml:space="preserve">Bảng </w:t>
      </w:r>
      <w:fldSimple w:instr=" SEQ Bảng \* ARABIC ">
        <w:r>
          <w:rPr>
            <w:noProof/>
          </w:rPr>
          <w:t>9</w:t>
        </w:r>
      </w:fldSimple>
      <w:r>
        <w:rPr>
          <w:lang w:val="en-US"/>
        </w:rPr>
        <w:t xml:space="preserve">: </w:t>
      </w:r>
      <w:proofErr w:type="spellStart"/>
      <w:r w:rsidRPr="006B40A5">
        <w:rPr>
          <w:lang w:val="en-US"/>
        </w:rPr>
        <w:t>Đặc</w:t>
      </w:r>
      <w:proofErr w:type="spellEnd"/>
      <w:r w:rsidRPr="006B40A5">
        <w:rPr>
          <w:lang w:val="en-US"/>
        </w:rPr>
        <w:t xml:space="preserve"> </w:t>
      </w:r>
      <w:proofErr w:type="spellStart"/>
      <w:r w:rsidRPr="006B40A5">
        <w:rPr>
          <w:lang w:val="en-US"/>
        </w:rPr>
        <w:t>tả</w:t>
      </w:r>
      <w:proofErr w:type="spellEnd"/>
      <w:r w:rsidRPr="006B40A5">
        <w:rPr>
          <w:lang w:val="en-US"/>
        </w:rPr>
        <w:t xml:space="preserve"> use case </w:t>
      </w:r>
      <w:proofErr w:type="spellStart"/>
      <w:r w:rsidRPr="006B40A5">
        <w:rPr>
          <w:lang w:val="en-US"/>
        </w:rPr>
        <w:t>quản</w:t>
      </w:r>
      <w:proofErr w:type="spellEnd"/>
      <w:r w:rsidRPr="006B40A5">
        <w:rPr>
          <w:lang w:val="en-US"/>
        </w:rPr>
        <w:t xml:space="preserve"> </w:t>
      </w:r>
      <w:proofErr w:type="spellStart"/>
      <w:r w:rsidRPr="006B40A5">
        <w:rPr>
          <w:lang w:val="en-US"/>
        </w:rPr>
        <w:t>lý</w:t>
      </w:r>
      <w:proofErr w:type="spellEnd"/>
      <w:r w:rsidRPr="006B40A5">
        <w:rPr>
          <w:lang w:val="en-US"/>
        </w:rPr>
        <w:t xml:space="preserve"> </w:t>
      </w:r>
      <w:proofErr w:type="spellStart"/>
      <w:r w:rsidRPr="006B40A5">
        <w:rPr>
          <w:lang w:val="en-US"/>
        </w:rPr>
        <w:t>mối</w:t>
      </w:r>
      <w:proofErr w:type="spellEnd"/>
      <w:r w:rsidRPr="006B40A5">
        <w:rPr>
          <w:lang w:val="en-US"/>
        </w:rPr>
        <w:t xml:space="preserve"> </w:t>
      </w:r>
      <w:proofErr w:type="spellStart"/>
      <w:r w:rsidRPr="006B40A5">
        <w:rPr>
          <w:lang w:val="en-US"/>
        </w:rPr>
        <w:t>quan</w:t>
      </w:r>
      <w:proofErr w:type="spellEnd"/>
      <w:r w:rsidRPr="006B40A5">
        <w:rPr>
          <w:lang w:val="en-US"/>
        </w:rPr>
        <w:t xml:space="preserve"> </w:t>
      </w:r>
      <w:proofErr w:type="spellStart"/>
      <w:r w:rsidRPr="006B40A5">
        <w:rPr>
          <w:lang w:val="en-US"/>
        </w:rPr>
        <w:t>hệ</w:t>
      </w:r>
      <w:bookmarkEnd w:id="109"/>
      <w:proofErr w:type="spellEnd"/>
    </w:p>
    <w:p w14:paraId="6597BD0A" w14:textId="77777777" w:rsidR="007C0207" w:rsidRDefault="00955B3A" w:rsidP="007C0207">
      <w:pPr>
        <w:keepNext/>
        <w:ind w:left="0" w:firstLine="0"/>
      </w:pPr>
      <w:r w:rsidRPr="006D5ED7">
        <w:rPr>
          <w:noProof/>
          <w:lang w:val="en-US" w:eastAsia="zh-CN"/>
        </w:rPr>
        <w:drawing>
          <wp:inline distT="0" distB="0" distL="0" distR="0" wp14:anchorId="57BC0FC9" wp14:editId="64B66EB4">
            <wp:extent cx="5835650" cy="2516505"/>
            <wp:effectExtent l="0" t="0" r="0" b="0"/>
            <wp:docPr id="1307417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35650" cy="2516505"/>
                    </a:xfrm>
                    <a:prstGeom prst="rect">
                      <a:avLst/>
                    </a:prstGeom>
                    <a:noFill/>
                    <a:ln>
                      <a:noFill/>
                    </a:ln>
                  </pic:spPr>
                </pic:pic>
              </a:graphicData>
            </a:graphic>
          </wp:inline>
        </w:drawing>
      </w:r>
    </w:p>
    <w:p w14:paraId="093C1D4D" w14:textId="43CFC737" w:rsidR="00955B3A" w:rsidRPr="004928C1" w:rsidRDefault="007C0207" w:rsidP="004928C1">
      <w:pPr>
        <w:pStyle w:val="Caption"/>
      </w:pPr>
      <w:bookmarkStart w:id="110" w:name="_Toc185539966"/>
      <w:bookmarkStart w:id="111" w:name="_Toc185550512"/>
      <w:r>
        <w:t xml:space="preserve">Hình </w:t>
      </w:r>
      <w:fldSimple w:instr=" SEQ Hình \* ARABIC ">
        <w:r w:rsidR="00A60B7E">
          <w:rPr>
            <w:noProof/>
          </w:rPr>
          <w:t>10</w:t>
        </w:r>
      </w:fldSimple>
      <w:r w:rsidR="002D14E4" w:rsidRPr="002D14E4">
        <w:t>:</w:t>
      </w:r>
      <w:r w:rsidRPr="004928C1">
        <w:t xml:space="preserve"> </w:t>
      </w:r>
      <w:r w:rsidRPr="004F1163">
        <w:t>Biểu đồ phân rã use case quản lý mối quan h</w:t>
      </w:r>
      <w:r w:rsidR="004928C1" w:rsidRPr="004928C1">
        <w:t>ệ</w:t>
      </w:r>
      <w:bookmarkEnd w:id="110"/>
      <w:bookmarkEnd w:id="111"/>
    </w:p>
    <w:p w14:paraId="623CBF54" w14:textId="77777777" w:rsidR="00AD0FEB" w:rsidRPr="005E59C5" w:rsidRDefault="00AD0FEB" w:rsidP="004928C1">
      <w:pPr>
        <w:pStyle w:val="Heading4"/>
      </w:pPr>
      <w:r>
        <w:t xml:space="preserve">Đặc tả use case </w:t>
      </w:r>
      <w:r w:rsidR="00D503B9" w:rsidRPr="00FC0E64">
        <w:t>tìm kiếm</w:t>
      </w:r>
      <w:r w:rsidR="00D503B9">
        <w:t xml:space="preserve"> người trong gia phả</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AD0FEB" w:rsidRPr="00872970" w14:paraId="77DE3095"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4E7BC" w14:textId="77777777" w:rsidR="00AD0FEB" w:rsidRPr="00872970" w:rsidRDefault="00AD0FEB" w:rsidP="006F3B85">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AF88E" w14:textId="77777777" w:rsidR="00AD0FEB" w:rsidRPr="00872970" w:rsidRDefault="00AD0FEB" w:rsidP="006F3B85">
            <w:pPr>
              <w:ind w:left="0" w:firstLine="0"/>
              <w:rPr>
                <w:lang w:val="en-US"/>
              </w:rPr>
            </w:pPr>
            <w:proofErr w:type="spellStart"/>
            <w:r>
              <w:rPr>
                <w:lang w:val="en-US"/>
              </w:rPr>
              <w:t>Tìm</w:t>
            </w:r>
            <w:proofErr w:type="spellEnd"/>
            <w:r>
              <w:rPr>
                <w:lang w:val="en-US"/>
              </w:rPr>
              <w:t xml:space="preserve"> </w:t>
            </w:r>
            <w:proofErr w:type="spellStart"/>
            <w:r>
              <w:rPr>
                <w:lang w:val="en-US"/>
              </w:rPr>
              <w:t>kiếm</w:t>
            </w:r>
            <w:proofErr w:type="spellEnd"/>
            <w:r w:rsidR="00D503B9" w:rsidRPr="00FC0E64">
              <w:t xml:space="preserve"> </w:t>
            </w:r>
            <w:r w:rsidR="00D503B9">
              <w:t>người trong gia phả</w:t>
            </w:r>
          </w:p>
        </w:tc>
      </w:tr>
      <w:tr w:rsidR="00AD0FEB" w:rsidRPr="00872970" w14:paraId="360B8ACE"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AAB88" w14:textId="77777777" w:rsidR="00AD0FEB" w:rsidRPr="00872970" w:rsidRDefault="00AD0FEB" w:rsidP="006F3B8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934D5C" w14:textId="77777777" w:rsidR="00AD0FEB" w:rsidRPr="00872970" w:rsidRDefault="00AD0FEB" w:rsidP="006F3B85">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sidR="001A18B6">
              <w:rPr>
                <w:lang w:val="en-US"/>
              </w:rPr>
              <w:t>dùng</w:t>
            </w:r>
            <w:proofErr w:type="spellEnd"/>
            <w:r w:rsidR="001A18B6">
              <w:rPr>
                <w:lang w:val="en-US"/>
              </w:rPr>
              <w:t xml:space="preserve"> </w:t>
            </w:r>
            <w:proofErr w:type="spellStart"/>
            <w:r w:rsidR="001A18B6">
              <w:rPr>
                <w:lang w:val="en-US"/>
              </w:rPr>
              <w:t>tìm</w:t>
            </w:r>
            <w:proofErr w:type="spellEnd"/>
            <w:r w:rsidR="001A18B6">
              <w:rPr>
                <w:lang w:val="en-US"/>
              </w:rPr>
              <w:t xml:space="preserve"> </w:t>
            </w:r>
            <w:proofErr w:type="spellStart"/>
            <w:r w:rsidR="001A18B6">
              <w:rPr>
                <w:lang w:val="en-US"/>
              </w:rPr>
              <w:t>kiếm</w:t>
            </w:r>
            <w:proofErr w:type="spellEnd"/>
            <w:r w:rsidR="001A18B6">
              <w:rPr>
                <w:lang w:val="en-US"/>
              </w:rPr>
              <w:t xml:space="preserve"> </w:t>
            </w:r>
            <w:proofErr w:type="spellStart"/>
            <w:r w:rsidR="001A18B6">
              <w:rPr>
                <w:lang w:val="en-US"/>
              </w:rPr>
              <w:t>thông</w:t>
            </w:r>
            <w:proofErr w:type="spellEnd"/>
            <w:r w:rsidR="001A18B6">
              <w:rPr>
                <w:lang w:val="en-US"/>
              </w:rPr>
              <w:t xml:space="preserve"> tin </w:t>
            </w:r>
            <w:proofErr w:type="spellStart"/>
            <w:r w:rsidR="001A18B6">
              <w:rPr>
                <w:lang w:val="en-US"/>
              </w:rPr>
              <w:t>muốn</w:t>
            </w:r>
            <w:proofErr w:type="spellEnd"/>
            <w:r w:rsidR="001A18B6">
              <w:rPr>
                <w:lang w:val="en-US"/>
              </w:rPr>
              <w:t xml:space="preserve"> </w:t>
            </w:r>
            <w:proofErr w:type="spellStart"/>
            <w:r w:rsidR="001A18B6">
              <w:rPr>
                <w:lang w:val="en-US"/>
              </w:rPr>
              <w:t>tìm</w:t>
            </w:r>
            <w:proofErr w:type="spellEnd"/>
          </w:p>
        </w:tc>
      </w:tr>
      <w:tr w:rsidR="00AD0FEB" w:rsidRPr="00872970" w14:paraId="7AEE6BBD" w14:textId="77777777"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C624" w14:textId="77777777" w:rsidR="00AD0FEB" w:rsidRPr="00872970" w:rsidRDefault="00AD0FEB" w:rsidP="006F3B85">
            <w:pPr>
              <w:ind w:left="0" w:firstLine="0"/>
              <w:rPr>
                <w:lang w:val="en-US"/>
              </w:rPr>
            </w:pPr>
            <w:proofErr w:type="spellStart"/>
            <w:r w:rsidRPr="00872970">
              <w:rPr>
                <w:lang w:val="en-US"/>
              </w:rPr>
              <w:lastRenderedPageBreak/>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653F4" w14:textId="77777777" w:rsidR="00AD0FEB" w:rsidRPr="00872970" w:rsidRDefault="00AD0FEB"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sidRPr="00872970">
              <w:rPr>
                <w:lang w:val="en-US"/>
              </w:rPr>
              <w:t>:</w:t>
            </w:r>
          </w:p>
          <w:p w14:paraId="653FA1AA" w14:textId="77777777" w:rsidR="00AD0FEB" w:rsidRPr="001A18B6" w:rsidRDefault="00AD0FEB">
            <w:pPr>
              <w:pStyle w:val="ListParagraph"/>
              <w:numPr>
                <w:ilvl w:val="0"/>
                <w:numId w:val="22"/>
              </w:numPr>
              <w:spacing w:before="120"/>
              <w:rPr>
                <w:lang w:val="en-US"/>
              </w:rPr>
            </w:pPr>
            <w:proofErr w:type="spellStart"/>
            <w:r w:rsidRPr="001A18B6">
              <w:rPr>
                <w:lang w:val="en-US"/>
              </w:rPr>
              <w:t>Người</w:t>
            </w:r>
            <w:proofErr w:type="spellEnd"/>
            <w:r w:rsidRPr="001A18B6">
              <w:rPr>
                <w:lang w:val="en-US"/>
              </w:rPr>
              <w:t xml:space="preserve"> </w:t>
            </w:r>
            <w:proofErr w:type="spellStart"/>
            <w:r w:rsidRPr="001A18B6">
              <w:rPr>
                <w:lang w:val="en-US"/>
              </w:rPr>
              <w:t>dùng</w:t>
            </w:r>
            <w:proofErr w:type="spellEnd"/>
            <w:r w:rsidRPr="001A18B6">
              <w:rPr>
                <w:lang w:val="en-US"/>
              </w:rPr>
              <w:t xml:space="preserve"> </w:t>
            </w:r>
            <w:proofErr w:type="spellStart"/>
            <w:r w:rsidRPr="001A18B6">
              <w:rPr>
                <w:lang w:val="en-US"/>
              </w:rPr>
              <w:t>truy</w:t>
            </w:r>
            <w:proofErr w:type="spellEnd"/>
            <w:r w:rsidRPr="001A18B6">
              <w:rPr>
                <w:lang w:val="en-US"/>
              </w:rPr>
              <w:t xml:space="preserve"> </w:t>
            </w:r>
            <w:proofErr w:type="spellStart"/>
            <w:r w:rsidRPr="001A18B6">
              <w:rPr>
                <w:lang w:val="en-US"/>
              </w:rPr>
              <w:t>cập</w:t>
            </w:r>
            <w:proofErr w:type="spellEnd"/>
            <w:r w:rsidRPr="001A18B6">
              <w:rPr>
                <w:lang w:val="en-US"/>
              </w:rPr>
              <w:t xml:space="preserve"> </w:t>
            </w:r>
            <w:proofErr w:type="spellStart"/>
            <w:r w:rsidRPr="001A18B6">
              <w:rPr>
                <w:lang w:val="en-US"/>
              </w:rPr>
              <w:t>vào</w:t>
            </w:r>
            <w:proofErr w:type="spellEnd"/>
            <w:r w:rsidRPr="001A18B6">
              <w:rPr>
                <w:lang w:val="en-US"/>
              </w:rPr>
              <w:t xml:space="preserve"> </w:t>
            </w:r>
            <w:proofErr w:type="spellStart"/>
            <w:r w:rsidRPr="001A18B6">
              <w:rPr>
                <w:lang w:val="en-US"/>
              </w:rPr>
              <w:t>trang</w:t>
            </w:r>
            <w:proofErr w:type="spellEnd"/>
            <w:r w:rsidRPr="001A18B6">
              <w:rPr>
                <w:lang w:val="en-US"/>
              </w:rPr>
              <w:t xml:space="preserve"> </w:t>
            </w:r>
            <w:proofErr w:type="spellStart"/>
            <w:r w:rsidRPr="001A18B6">
              <w:rPr>
                <w:lang w:val="en-US"/>
              </w:rPr>
              <w:t>gia</w:t>
            </w:r>
            <w:proofErr w:type="spellEnd"/>
            <w:r w:rsidRPr="001A18B6">
              <w:rPr>
                <w:lang w:val="en-US"/>
              </w:rPr>
              <w:t xml:space="preserve"> </w:t>
            </w:r>
            <w:proofErr w:type="spellStart"/>
            <w:r w:rsidRPr="001A18B6">
              <w:rPr>
                <w:lang w:val="en-US"/>
              </w:rPr>
              <w:t>pha</w:t>
            </w:r>
            <w:proofErr w:type="spellEnd"/>
            <w:r w:rsidRPr="001A18B6">
              <w:rPr>
                <w:lang w:val="en-US"/>
              </w:rPr>
              <w:t xml:space="preserve"> </w:t>
            </w:r>
            <w:proofErr w:type="spellStart"/>
            <w:r w:rsidRPr="001A18B6">
              <w:rPr>
                <w:lang w:val="en-US"/>
              </w:rPr>
              <w:t>của</w:t>
            </w:r>
            <w:proofErr w:type="spellEnd"/>
            <w:r w:rsidRPr="001A18B6">
              <w:rPr>
                <w:lang w:val="en-US"/>
              </w:rPr>
              <w:t xml:space="preserve"> </w:t>
            </w:r>
            <w:proofErr w:type="spellStart"/>
            <w:r w:rsidRPr="001A18B6">
              <w:rPr>
                <w:lang w:val="en-US"/>
              </w:rPr>
              <w:t>trang</w:t>
            </w:r>
            <w:proofErr w:type="spellEnd"/>
            <w:r w:rsidRPr="001A18B6">
              <w:rPr>
                <w:lang w:val="en-US"/>
              </w:rPr>
              <w:t xml:space="preserve"> web.</w:t>
            </w:r>
          </w:p>
          <w:p w14:paraId="5529D16C" w14:textId="77777777" w:rsidR="00AD0FEB" w:rsidRPr="001A18B6" w:rsidRDefault="001A18B6">
            <w:pPr>
              <w:pStyle w:val="ListParagraph"/>
              <w:numPr>
                <w:ilvl w:val="0"/>
                <w:numId w:val="22"/>
              </w:numPr>
              <w:spacing w:before="1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p>
          <w:p w14:paraId="4053EDD5" w14:textId="77777777" w:rsidR="00AD0FEB" w:rsidRPr="001A18B6" w:rsidRDefault="001A18B6">
            <w:pPr>
              <w:pStyle w:val="ListParagraph"/>
              <w:numPr>
                <w:ilvl w:val="0"/>
                <w:numId w:val="22"/>
              </w:numPr>
              <w:spacing w:before="12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đổ</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từ</w:t>
            </w:r>
            <w:proofErr w:type="spellEnd"/>
            <w:r>
              <w:rPr>
                <w:lang w:val="en-US"/>
              </w:rPr>
              <w:t xml:space="preserve"> 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là</w:t>
            </w:r>
            <w:proofErr w:type="spellEnd"/>
            <w:r>
              <w:rPr>
                <w:lang w:val="en-US"/>
              </w:rPr>
              <w:t xml:space="preserve"> 1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lựa</w:t>
            </w:r>
            <w:proofErr w:type="spellEnd"/>
            <w:r>
              <w:rPr>
                <w:lang w:val="en-US"/>
              </w:rPr>
              <w:t xml:space="preserve"> </w:t>
            </w:r>
            <w:proofErr w:type="spellStart"/>
            <w:r w:rsidR="00F558DD">
              <w:rPr>
                <w:lang w:val="en-US"/>
              </w:rPr>
              <w:t>ch</w:t>
            </w:r>
            <w:r>
              <w:rPr>
                <w:lang w:val="en-US"/>
              </w:rPr>
              <w:t>ọn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w:t>
            </w:r>
          </w:p>
          <w:p w14:paraId="6ED7D6CC" w14:textId="77777777" w:rsidR="00AD0FEB" w:rsidRPr="001A18B6" w:rsidRDefault="00F558DD">
            <w:pPr>
              <w:pStyle w:val="ListParagraph"/>
              <w:numPr>
                <w:ilvl w:val="0"/>
                <w:numId w:val="22"/>
              </w:numPr>
              <w:spacing w:before="1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bật</w:t>
            </w:r>
            <w:proofErr w:type="spellEnd"/>
            <w:r>
              <w:rPr>
                <w:lang w:val="en-US"/>
              </w:rPr>
              <w:t xml:space="preserve"> ô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14:paraId="695848D1" w14:textId="77777777" w:rsidR="00AD0FEB" w:rsidRPr="00872970" w:rsidRDefault="00AD0FEB" w:rsidP="00F558DD">
            <w:pPr>
              <w:ind w:left="0" w:firstLine="0"/>
              <w:rPr>
                <w:lang w:val="en-US"/>
              </w:rPr>
            </w:pPr>
          </w:p>
        </w:tc>
      </w:tr>
      <w:tr w:rsidR="00AD0FEB" w:rsidRPr="00872970" w14:paraId="483BFF0E" w14:textId="77777777" w:rsidTr="006F3B85">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82E7E" w14:textId="77777777" w:rsidR="00AD0FEB" w:rsidRPr="00872970" w:rsidRDefault="00AD0FEB" w:rsidP="006F3B85">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C62EC" w14:textId="77777777" w:rsidR="00AD0FEB" w:rsidRPr="00F558DD" w:rsidRDefault="00AD0FEB">
            <w:pPr>
              <w:numPr>
                <w:ilvl w:val="0"/>
                <w:numId w:val="12"/>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tc>
      </w:tr>
      <w:tr w:rsidR="00AD0FEB" w:rsidRPr="00872970" w14:paraId="49BB2A55" w14:textId="77777777" w:rsidTr="006F3B85">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497B9" w14:textId="77777777" w:rsidR="00AD0FEB" w:rsidRPr="00872970" w:rsidRDefault="00AD0FEB" w:rsidP="006F3B85">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D73AA" w14:textId="77777777" w:rsidR="00AD0FEB" w:rsidRPr="00872970" w:rsidRDefault="00AD0FEB" w:rsidP="0049451F">
            <w:pPr>
              <w:keepNext/>
              <w:ind w:left="0" w:firstLine="0"/>
              <w:rPr>
                <w:lang w:val="en-US"/>
              </w:rPr>
            </w:pPr>
          </w:p>
        </w:tc>
      </w:tr>
    </w:tbl>
    <w:p w14:paraId="2C53D62C" w14:textId="77777777" w:rsidR="0049451F" w:rsidRDefault="0049451F">
      <w:pPr>
        <w:pStyle w:val="Caption"/>
      </w:pPr>
      <w:bookmarkStart w:id="112" w:name="_Toc185540975"/>
      <w:r>
        <w:t xml:space="preserve">Bảng </w:t>
      </w:r>
      <w:fldSimple w:instr=" SEQ Bảng \* ARABIC ">
        <w:r>
          <w:rPr>
            <w:noProof/>
          </w:rPr>
          <w:t>10</w:t>
        </w:r>
      </w:fldSimple>
      <w:r>
        <w:rPr>
          <w:lang w:val="en-US"/>
        </w:rPr>
        <w:t>:</w:t>
      </w:r>
      <w:r w:rsidRPr="002F42CE">
        <w:rPr>
          <w:lang w:val="en-US"/>
        </w:rPr>
        <w:t xml:space="preserve"> </w:t>
      </w:r>
      <w:proofErr w:type="spellStart"/>
      <w:r w:rsidRPr="002F42CE">
        <w:rPr>
          <w:lang w:val="en-US"/>
        </w:rPr>
        <w:t>Đặc</w:t>
      </w:r>
      <w:proofErr w:type="spellEnd"/>
      <w:r w:rsidRPr="002F42CE">
        <w:rPr>
          <w:lang w:val="en-US"/>
        </w:rPr>
        <w:t xml:space="preserve"> </w:t>
      </w:r>
      <w:proofErr w:type="spellStart"/>
      <w:r w:rsidRPr="002F42CE">
        <w:rPr>
          <w:lang w:val="en-US"/>
        </w:rPr>
        <w:t>tả</w:t>
      </w:r>
      <w:proofErr w:type="spellEnd"/>
      <w:r w:rsidRPr="002F42CE">
        <w:rPr>
          <w:lang w:val="en-US"/>
        </w:rPr>
        <w:t xml:space="preserve"> use case </w:t>
      </w:r>
      <w:proofErr w:type="spellStart"/>
      <w:r w:rsidRPr="002F42CE">
        <w:rPr>
          <w:lang w:val="en-US"/>
        </w:rPr>
        <w:t>tìm</w:t>
      </w:r>
      <w:proofErr w:type="spellEnd"/>
      <w:r w:rsidRPr="002F42CE">
        <w:rPr>
          <w:lang w:val="en-US"/>
        </w:rPr>
        <w:t xml:space="preserve"> </w:t>
      </w:r>
      <w:proofErr w:type="spellStart"/>
      <w:r w:rsidRPr="002F42CE">
        <w:rPr>
          <w:lang w:val="en-US"/>
        </w:rPr>
        <w:t>kiếm</w:t>
      </w:r>
      <w:proofErr w:type="spellEnd"/>
      <w:r w:rsidRPr="002F42CE">
        <w:rPr>
          <w:lang w:val="en-US"/>
        </w:rPr>
        <w:t xml:space="preserve"> </w:t>
      </w:r>
      <w:proofErr w:type="spellStart"/>
      <w:r w:rsidRPr="002F42CE">
        <w:rPr>
          <w:lang w:val="en-US"/>
        </w:rPr>
        <w:t>người</w:t>
      </w:r>
      <w:proofErr w:type="spellEnd"/>
      <w:r w:rsidRPr="002F42CE">
        <w:rPr>
          <w:lang w:val="en-US"/>
        </w:rPr>
        <w:t xml:space="preserve"> </w:t>
      </w:r>
      <w:proofErr w:type="spellStart"/>
      <w:r w:rsidRPr="002F42CE">
        <w:rPr>
          <w:lang w:val="en-US"/>
        </w:rPr>
        <w:t>trong</w:t>
      </w:r>
      <w:proofErr w:type="spellEnd"/>
      <w:r w:rsidRPr="002F42CE">
        <w:rPr>
          <w:lang w:val="en-US"/>
        </w:rPr>
        <w:t xml:space="preserve"> </w:t>
      </w:r>
      <w:proofErr w:type="spellStart"/>
      <w:r w:rsidRPr="002F42CE">
        <w:rPr>
          <w:lang w:val="en-US"/>
        </w:rPr>
        <w:t>gia</w:t>
      </w:r>
      <w:proofErr w:type="spellEnd"/>
      <w:r w:rsidRPr="002F42CE">
        <w:rPr>
          <w:lang w:val="en-US"/>
        </w:rPr>
        <w:t xml:space="preserve"> </w:t>
      </w:r>
      <w:proofErr w:type="spellStart"/>
      <w:r w:rsidRPr="002F42CE">
        <w:rPr>
          <w:lang w:val="en-US"/>
        </w:rPr>
        <w:t>phả</w:t>
      </w:r>
      <w:bookmarkEnd w:id="112"/>
      <w:proofErr w:type="spellEnd"/>
    </w:p>
    <w:p w14:paraId="274C20EA" w14:textId="77777777" w:rsidR="004928C1" w:rsidRDefault="00804022" w:rsidP="004928C1">
      <w:pPr>
        <w:keepNext/>
        <w:ind w:left="0" w:firstLine="0"/>
        <w:jc w:val="center"/>
      </w:pPr>
      <w:r w:rsidRPr="00804022">
        <w:rPr>
          <w:noProof/>
          <w:lang w:val="en-US"/>
        </w:rPr>
        <w:drawing>
          <wp:inline distT="0" distB="0" distL="0" distR="0" wp14:anchorId="45C1E3AE" wp14:editId="3A486074">
            <wp:extent cx="5152390" cy="1343660"/>
            <wp:effectExtent l="0" t="0" r="0" b="0"/>
            <wp:docPr id="91981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52390" cy="1343660"/>
                    </a:xfrm>
                    <a:prstGeom prst="rect">
                      <a:avLst/>
                    </a:prstGeom>
                    <a:noFill/>
                    <a:ln>
                      <a:noFill/>
                    </a:ln>
                  </pic:spPr>
                </pic:pic>
              </a:graphicData>
            </a:graphic>
          </wp:inline>
        </w:drawing>
      </w:r>
    </w:p>
    <w:p w14:paraId="2E977D10" w14:textId="537B843F" w:rsidR="00804022" w:rsidRDefault="004928C1" w:rsidP="004928C1">
      <w:pPr>
        <w:pStyle w:val="Caption"/>
      </w:pPr>
      <w:bookmarkStart w:id="113" w:name="_Toc185539967"/>
      <w:bookmarkStart w:id="114" w:name="_Toc185550513"/>
      <w:r>
        <w:t xml:space="preserve">Hình </w:t>
      </w:r>
      <w:fldSimple w:instr=" SEQ Hình \* ARABIC ">
        <w:r w:rsidR="00A60B7E">
          <w:rPr>
            <w:noProof/>
          </w:rPr>
          <w:t>11</w:t>
        </w:r>
      </w:fldSimple>
      <w:r w:rsidR="002D14E4" w:rsidRPr="002D14E4">
        <w:t>:</w:t>
      </w:r>
      <w:r w:rsidR="002D14E4">
        <w:rPr>
          <w:lang w:val="en-US"/>
        </w:rPr>
        <w:t xml:space="preserve"> </w:t>
      </w:r>
      <w:r>
        <w:rPr>
          <w:lang w:val="en-US"/>
        </w:rPr>
        <w:t xml:space="preserve"> </w:t>
      </w:r>
      <w:r w:rsidRPr="00B47490">
        <w:t>Biểu đồ phân rã use case tìm kiếm</w:t>
      </w:r>
      <w:bookmarkEnd w:id="113"/>
      <w:bookmarkEnd w:id="114"/>
    </w:p>
    <w:p w14:paraId="04A5904E" w14:textId="77777777" w:rsidR="00254313" w:rsidRDefault="00254313">
      <w:pPr>
        <w:rPr>
          <w:iCs/>
          <w:color w:val="000000" w:themeColor="text1"/>
          <w:sz w:val="24"/>
          <w:szCs w:val="18"/>
          <w:lang w:val="en-US"/>
        </w:rPr>
      </w:pPr>
      <w:r>
        <w:rPr>
          <w:lang w:val="en-US"/>
        </w:rPr>
        <w:br w:type="page"/>
      </w:r>
    </w:p>
    <w:p w14:paraId="5E9DAA5F" w14:textId="77777777" w:rsidR="00AD0FEB" w:rsidRPr="00804022" w:rsidRDefault="00AD0FEB" w:rsidP="00804022">
      <w:pPr>
        <w:pStyle w:val="Caption"/>
        <w:rPr>
          <w:lang w:val="en-US"/>
        </w:rPr>
      </w:pPr>
    </w:p>
    <w:p w14:paraId="619DD487" w14:textId="77777777" w:rsidR="00147458" w:rsidRDefault="008C7AD2" w:rsidP="00147458">
      <w:pPr>
        <w:pStyle w:val="Heading1"/>
        <w:rPr>
          <w:lang w:val="en-US"/>
        </w:rPr>
      </w:pPr>
      <w:bookmarkStart w:id="115" w:name="_Toc185540420"/>
      <w:bookmarkStart w:id="116" w:name="_Toc185541930"/>
      <w:bookmarkStart w:id="117" w:name="_Toc185542049"/>
      <w:bookmarkStart w:id="118" w:name="_Toc185550477"/>
      <w:r>
        <w:rPr>
          <w:lang w:val="en-US"/>
        </w:rPr>
        <w:t>THIẾT KẾ</w:t>
      </w:r>
      <w:r w:rsidR="009E2DA7">
        <w:rPr>
          <w:lang w:val="en-US"/>
        </w:rPr>
        <w:t xml:space="preserve"> VÀ </w:t>
      </w:r>
      <w:r>
        <w:rPr>
          <w:lang w:val="en-US"/>
        </w:rPr>
        <w:t>XÂY DỰNG GIAO DIỆN</w:t>
      </w:r>
      <w:r w:rsidRPr="00147458">
        <w:t xml:space="preserve"> WEBSITE</w:t>
      </w:r>
      <w:bookmarkEnd w:id="115"/>
      <w:bookmarkEnd w:id="116"/>
      <w:bookmarkEnd w:id="117"/>
      <w:bookmarkEnd w:id="118"/>
    </w:p>
    <w:p w14:paraId="7EEF2CF6" w14:textId="77777777" w:rsidR="00804022" w:rsidRDefault="00804022" w:rsidP="009C7D6C">
      <w:pPr>
        <w:pStyle w:val="Heading2"/>
        <w:rPr>
          <w:lang w:val="en-US"/>
        </w:rPr>
      </w:pPr>
      <w:bookmarkStart w:id="119" w:name="_Toc185540421"/>
      <w:bookmarkStart w:id="120" w:name="_Toc185541931"/>
      <w:bookmarkStart w:id="121" w:name="_Toc185542050"/>
      <w:bookmarkStart w:id="122" w:name="_Toc185550478"/>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use case</w:t>
      </w:r>
      <w:bookmarkEnd w:id="119"/>
      <w:bookmarkEnd w:id="120"/>
      <w:bookmarkEnd w:id="121"/>
      <w:bookmarkEnd w:id="122"/>
    </w:p>
    <w:p w14:paraId="389CC51D" w14:textId="77777777" w:rsidR="00804022" w:rsidRDefault="00804022" w:rsidP="009C7D6C">
      <w:pPr>
        <w:pStyle w:val="Heading3"/>
        <w:rPr>
          <w:rStyle w:val="Emphasis"/>
          <w:i w:val="0"/>
          <w:iCs w:val="0"/>
        </w:rPr>
      </w:pPr>
      <w:bookmarkStart w:id="123" w:name="_Toc185540422"/>
      <w:bookmarkStart w:id="124" w:name="_Toc185541932"/>
      <w:bookmarkStart w:id="125" w:name="_Toc185542051"/>
      <w:bookmarkStart w:id="126" w:name="_Toc185550479"/>
      <w:r w:rsidRPr="00FC0E64">
        <w:t xml:space="preserve">Use case </w:t>
      </w:r>
      <w:proofErr w:type="spellStart"/>
      <w:r w:rsidRPr="009C7D6C">
        <w:t>đăng</w:t>
      </w:r>
      <w:proofErr w:type="spellEnd"/>
      <w:r w:rsidRPr="00FC0E64">
        <w:t xml:space="preserve"> </w:t>
      </w:r>
      <w:proofErr w:type="spellStart"/>
      <w:r w:rsidRPr="00FC0E64">
        <w:t>nh</w:t>
      </w:r>
      <w:r w:rsidRPr="00FC0E64">
        <w:rPr>
          <w:rStyle w:val="Emphasis"/>
          <w:iCs w:val="0"/>
        </w:rPr>
        <w:t>ập</w:t>
      </w:r>
      <w:bookmarkEnd w:id="123"/>
      <w:bookmarkEnd w:id="124"/>
      <w:bookmarkEnd w:id="125"/>
      <w:bookmarkEnd w:id="126"/>
      <w:proofErr w:type="spellEnd"/>
    </w:p>
    <w:p w14:paraId="7142CB2A" w14:textId="77777777" w:rsidR="00FC0E64" w:rsidRDefault="00FC0E64" w:rsidP="009C7D6C">
      <w:pPr>
        <w:pStyle w:val="Heading4"/>
        <w:rPr>
          <w:lang w:val="en-US"/>
        </w:rPr>
      </w:pPr>
      <w:proofErr w:type="spellStart"/>
      <w:r w:rsidRPr="00FC0E64">
        <w:rPr>
          <w:lang w:val="en-US"/>
        </w:rPr>
        <w:t>Biểu</w:t>
      </w:r>
      <w:proofErr w:type="spellEnd"/>
      <w:r w:rsidRPr="00FC0E64">
        <w:rPr>
          <w:lang w:val="en-US"/>
        </w:rPr>
        <w:t xml:space="preserve"> </w:t>
      </w:r>
      <w:proofErr w:type="spellStart"/>
      <w:r w:rsidRPr="00FC0E64">
        <w:rPr>
          <w:lang w:val="en-US"/>
        </w:rPr>
        <w:t>đồ</w:t>
      </w:r>
      <w:proofErr w:type="spellEnd"/>
      <w:r w:rsidRPr="00FC0E64">
        <w:rPr>
          <w:lang w:val="en-US"/>
        </w:rPr>
        <w:t xml:space="preserve"> </w:t>
      </w:r>
      <w:proofErr w:type="spellStart"/>
      <w:r w:rsidRPr="00FC0E64">
        <w:rPr>
          <w:lang w:val="en-US"/>
        </w:rPr>
        <w:t>hoạt</w:t>
      </w:r>
      <w:proofErr w:type="spellEnd"/>
      <w:r w:rsidRPr="00FC0E64">
        <w:rPr>
          <w:lang w:val="en-US"/>
        </w:rPr>
        <w:t xml:space="preserve"> </w:t>
      </w:r>
      <w:proofErr w:type="spellStart"/>
      <w:r w:rsidRPr="00FC0E64">
        <w:rPr>
          <w:lang w:val="en-US"/>
        </w:rPr>
        <w:t>động</w:t>
      </w:r>
      <w:proofErr w:type="spellEnd"/>
    </w:p>
    <w:p w14:paraId="2A78FE19" w14:textId="77777777" w:rsidR="004928C1" w:rsidRDefault="00F33777" w:rsidP="004928C1">
      <w:pPr>
        <w:keepNext/>
        <w:widowControl/>
        <w:spacing w:line="240" w:lineRule="auto"/>
        <w:ind w:left="360" w:firstLine="0"/>
        <w:jc w:val="center"/>
      </w:pPr>
      <w:r w:rsidRPr="00F33777">
        <w:rPr>
          <w:noProof/>
          <w:lang w:val="en-US" w:eastAsia="zh-CN"/>
        </w:rPr>
        <w:drawing>
          <wp:inline distT="0" distB="0" distL="0" distR="0" wp14:anchorId="05A91E9B" wp14:editId="4407D954">
            <wp:extent cx="5835650" cy="6454775"/>
            <wp:effectExtent l="0" t="0" r="0" b="0"/>
            <wp:docPr id="363429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5650" cy="6454775"/>
                    </a:xfrm>
                    <a:prstGeom prst="rect">
                      <a:avLst/>
                    </a:prstGeom>
                    <a:noFill/>
                    <a:ln>
                      <a:noFill/>
                    </a:ln>
                  </pic:spPr>
                </pic:pic>
              </a:graphicData>
            </a:graphic>
          </wp:inline>
        </w:drawing>
      </w:r>
    </w:p>
    <w:p w14:paraId="7EB8D806" w14:textId="03C836B6" w:rsidR="00F33777" w:rsidRDefault="004928C1" w:rsidP="004928C1">
      <w:pPr>
        <w:pStyle w:val="Caption"/>
      </w:pPr>
      <w:bookmarkStart w:id="127" w:name="_Toc185539968"/>
      <w:bookmarkStart w:id="128" w:name="_Toc185550514"/>
      <w:r>
        <w:t xml:space="preserve">Hình </w:t>
      </w:r>
      <w:fldSimple w:instr=" SEQ Hình \* ARABIC ">
        <w:r w:rsidR="00A60B7E">
          <w:rPr>
            <w:noProof/>
          </w:rPr>
          <w:t>12</w:t>
        </w:r>
      </w:fldSimple>
      <w:r w:rsidR="0049451F" w:rsidRPr="002D14E4">
        <w:t>:</w:t>
      </w:r>
      <w:r w:rsidRPr="004928C1">
        <w:t xml:space="preserve"> Biểu đồ hoạt động </w:t>
      </w:r>
      <w:r w:rsidR="00016046">
        <w:t>use case</w:t>
      </w:r>
      <w:r w:rsidRPr="004928C1">
        <w:t xml:space="preserve"> đăng nhập</w:t>
      </w:r>
      <w:bookmarkEnd w:id="127"/>
      <w:bookmarkEnd w:id="128"/>
    </w:p>
    <w:p w14:paraId="1444614F" w14:textId="77777777" w:rsidR="00F33777" w:rsidRPr="00F33777" w:rsidRDefault="00FC0E64" w:rsidP="00E62D6E">
      <w:pPr>
        <w:pStyle w:val="Heading4"/>
      </w:pPr>
      <w:r w:rsidRPr="00FC0E64">
        <w:lastRenderedPageBreak/>
        <w:t>Biểu đồ trạng thái</w:t>
      </w:r>
    </w:p>
    <w:p w14:paraId="1E55C262" w14:textId="77777777" w:rsidR="004928C1" w:rsidRDefault="00F33777" w:rsidP="004928C1">
      <w:pPr>
        <w:keepNext/>
        <w:ind w:left="0" w:firstLine="0"/>
      </w:pPr>
      <w:r w:rsidRPr="00F33777">
        <w:rPr>
          <w:noProof/>
        </w:rPr>
        <w:drawing>
          <wp:inline distT="0" distB="0" distL="0" distR="0" wp14:anchorId="7C294E1E" wp14:editId="3FB11867">
            <wp:extent cx="5835650" cy="2474844"/>
            <wp:effectExtent l="0" t="0" r="0" b="1905"/>
            <wp:docPr id="191027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36299" cy="2475119"/>
                    </a:xfrm>
                    <a:prstGeom prst="rect">
                      <a:avLst/>
                    </a:prstGeom>
                    <a:noFill/>
                    <a:ln>
                      <a:noFill/>
                    </a:ln>
                  </pic:spPr>
                </pic:pic>
              </a:graphicData>
            </a:graphic>
          </wp:inline>
        </w:drawing>
      </w:r>
    </w:p>
    <w:p w14:paraId="5B0EE34C" w14:textId="2119EDB9" w:rsidR="00F33777" w:rsidRPr="004928C1" w:rsidRDefault="004928C1" w:rsidP="004928C1">
      <w:pPr>
        <w:pStyle w:val="Caption"/>
      </w:pPr>
      <w:bookmarkStart w:id="129" w:name="_Toc185539969"/>
      <w:bookmarkStart w:id="130" w:name="_Toc185550515"/>
      <w:r>
        <w:t xml:space="preserve">Hình </w:t>
      </w:r>
      <w:fldSimple w:instr=" SEQ Hình \* ARABIC ">
        <w:r w:rsidR="00A60B7E">
          <w:rPr>
            <w:noProof/>
          </w:rPr>
          <w:t>13</w:t>
        </w:r>
      </w:fldSimple>
      <w:r w:rsidR="0049451F" w:rsidRPr="002D14E4">
        <w:t>:</w:t>
      </w:r>
      <w:r w:rsidRPr="004928C1">
        <w:t xml:space="preserve"> Biểu đồ trạng thái use</w:t>
      </w:r>
      <w:r w:rsidR="00016046">
        <w:rPr>
          <w:lang w:val="en-US"/>
        </w:rPr>
        <w:t xml:space="preserve"> </w:t>
      </w:r>
      <w:r w:rsidRPr="004928C1">
        <w:t>case đăng nhập</w:t>
      </w:r>
      <w:bookmarkEnd w:id="129"/>
      <w:bookmarkEnd w:id="130"/>
    </w:p>
    <w:p w14:paraId="6532AF34" w14:textId="77777777" w:rsidR="00383DF7" w:rsidRPr="00A72A7B" w:rsidRDefault="00383DF7" w:rsidP="00342745">
      <w:pPr>
        <w:ind w:left="0" w:firstLine="0"/>
      </w:pPr>
    </w:p>
    <w:p w14:paraId="64783A80" w14:textId="77777777" w:rsidR="00FC0E64" w:rsidRDefault="00FC0E64" w:rsidP="00E62D6E">
      <w:pPr>
        <w:pStyle w:val="Heading4"/>
      </w:pPr>
      <w:r w:rsidRPr="00F33777">
        <w:t>Biểu đồ tuần tự</w:t>
      </w:r>
    </w:p>
    <w:p w14:paraId="73692DD1" w14:textId="77777777" w:rsidR="004928C1" w:rsidRDefault="00502C0C" w:rsidP="004928C1">
      <w:pPr>
        <w:keepNext/>
        <w:ind w:left="0" w:firstLine="0"/>
        <w:jc w:val="center"/>
      </w:pPr>
      <w:r w:rsidRPr="00502C0C">
        <w:rPr>
          <w:noProof/>
        </w:rPr>
        <w:drawing>
          <wp:inline distT="0" distB="0" distL="0" distR="0" wp14:anchorId="3683959B" wp14:editId="710F35F8">
            <wp:extent cx="5835650" cy="4495800"/>
            <wp:effectExtent l="0" t="0" r="0" b="0"/>
            <wp:docPr id="11650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4976" name=""/>
                    <pic:cNvPicPr/>
                  </pic:nvPicPr>
                  <pic:blipFill>
                    <a:blip r:embed="rId26"/>
                    <a:stretch>
                      <a:fillRect/>
                    </a:stretch>
                  </pic:blipFill>
                  <pic:spPr>
                    <a:xfrm>
                      <a:off x="0" y="0"/>
                      <a:ext cx="5835650" cy="4495800"/>
                    </a:xfrm>
                    <a:prstGeom prst="rect">
                      <a:avLst/>
                    </a:prstGeom>
                  </pic:spPr>
                </pic:pic>
              </a:graphicData>
            </a:graphic>
          </wp:inline>
        </w:drawing>
      </w:r>
    </w:p>
    <w:p w14:paraId="250FABA8" w14:textId="5045A7DF" w:rsidR="00342745" w:rsidRDefault="004928C1" w:rsidP="004928C1">
      <w:pPr>
        <w:pStyle w:val="Caption"/>
      </w:pPr>
      <w:bookmarkStart w:id="131" w:name="_Toc185539970"/>
      <w:bookmarkStart w:id="132" w:name="_Toc185550516"/>
      <w:r>
        <w:t xml:space="preserve">Hình </w:t>
      </w:r>
      <w:r w:rsidR="002D14E4">
        <w:fldChar w:fldCharType="begin"/>
      </w:r>
      <w:r w:rsidR="002D14E4">
        <w:instrText xml:space="preserve"> SEQ Hình \* ARABIC </w:instrText>
      </w:r>
      <w:r w:rsidR="002D14E4">
        <w:fldChar w:fldCharType="separate"/>
      </w:r>
      <w:r w:rsidR="00A60B7E">
        <w:rPr>
          <w:noProof/>
        </w:rPr>
        <w:t>14</w:t>
      </w:r>
      <w:r w:rsidR="002D14E4">
        <w:fldChar w:fldCharType="end"/>
      </w:r>
      <w:r w:rsidR="0049451F" w:rsidRPr="002D14E4">
        <w:t>:</w:t>
      </w:r>
      <w:r>
        <w:rPr>
          <w:lang w:val="en-US"/>
        </w:rPr>
        <w:t xml:space="preserve"> </w:t>
      </w:r>
      <w:proofErr w:type="spellStart"/>
      <w:r w:rsidRPr="004E3E55">
        <w:rPr>
          <w:lang w:val="en-US"/>
        </w:rPr>
        <w:t>Biểu</w:t>
      </w:r>
      <w:proofErr w:type="spellEnd"/>
      <w:r w:rsidRPr="004E3E55">
        <w:rPr>
          <w:lang w:val="en-US"/>
        </w:rPr>
        <w:t xml:space="preserve"> </w:t>
      </w:r>
      <w:proofErr w:type="spellStart"/>
      <w:r w:rsidRPr="004E3E55">
        <w:rPr>
          <w:lang w:val="en-US"/>
        </w:rPr>
        <w:t>đồ</w:t>
      </w:r>
      <w:proofErr w:type="spellEnd"/>
      <w:r w:rsidRPr="004E3E55">
        <w:rPr>
          <w:lang w:val="en-US"/>
        </w:rPr>
        <w:t xml:space="preserve"> </w:t>
      </w:r>
      <w:proofErr w:type="spellStart"/>
      <w:r w:rsidRPr="004E3E55">
        <w:rPr>
          <w:lang w:val="en-US"/>
        </w:rPr>
        <w:t>tuần</w:t>
      </w:r>
      <w:proofErr w:type="spellEnd"/>
      <w:r w:rsidRPr="004E3E55">
        <w:rPr>
          <w:lang w:val="en-US"/>
        </w:rPr>
        <w:t xml:space="preserve"> </w:t>
      </w:r>
      <w:proofErr w:type="spellStart"/>
      <w:r w:rsidRPr="004E3E55">
        <w:rPr>
          <w:lang w:val="en-US"/>
        </w:rPr>
        <w:t>tự</w:t>
      </w:r>
      <w:proofErr w:type="spellEnd"/>
      <w:r w:rsidRPr="004E3E55">
        <w:rPr>
          <w:lang w:val="en-US"/>
        </w:rPr>
        <w:t xml:space="preserve"> use case </w:t>
      </w:r>
      <w:proofErr w:type="spellStart"/>
      <w:r w:rsidRPr="004E3E55">
        <w:rPr>
          <w:lang w:val="en-US"/>
        </w:rPr>
        <w:t>đăng</w:t>
      </w:r>
      <w:proofErr w:type="spellEnd"/>
      <w:r w:rsidRPr="004E3E55">
        <w:rPr>
          <w:lang w:val="en-US"/>
        </w:rPr>
        <w:t xml:space="preserve"> </w:t>
      </w:r>
      <w:proofErr w:type="spellStart"/>
      <w:r w:rsidRPr="004E3E55">
        <w:rPr>
          <w:lang w:val="en-US"/>
        </w:rPr>
        <w:t>nhập</w:t>
      </w:r>
      <w:bookmarkEnd w:id="131"/>
      <w:bookmarkEnd w:id="132"/>
      <w:proofErr w:type="spellEnd"/>
    </w:p>
    <w:p w14:paraId="653901E7" w14:textId="77777777" w:rsidR="00FC0E64" w:rsidRDefault="00FC0E64" w:rsidP="00E62D6E">
      <w:pPr>
        <w:pStyle w:val="Heading4"/>
      </w:pPr>
      <w:r w:rsidRPr="00F33777">
        <w:lastRenderedPageBreak/>
        <w:t>Biểu đồ lớp</w:t>
      </w:r>
    </w:p>
    <w:p w14:paraId="570AEBC2" w14:textId="77777777" w:rsidR="004928C1" w:rsidRDefault="0043750A" w:rsidP="004928C1">
      <w:pPr>
        <w:keepNext/>
        <w:ind w:left="0" w:firstLine="0"/>
      </w:pPr>
      <w:r w:rsidRPr="0043750A">
        <w:rPr>
          <w:noProof/>
        </w:rPr>
        <w:drawing>
          <wp:inline distT="0" distB="0" distL="0" distR="0" wp14:anchorId="6F96630D" wp14:editId="7762E294">
            <wp:extent cx="5734050" cy="4030980"/>
            <wp:effectExtent l="0" t="0" r="0" b="7620"/>
            <wp:docPr id="201849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5768" name=""/>
                    <pic:cNvPicPr/>
                  </pic:nvPicPr>
                  <pic:blipFill>
                    <a:blip r:embed="rId27"/>
                    <a:stretch>
                      <a:fillRect/>
                    </a:stretch>
                  </pic:blipFill>
                  <pic:spPr>
                    <a:xfrm>
                      <a:off x="0" y="0"/>
                      <a:ext cx="5734050" cy="4030980"/>
                    </a:xfrm>
                    <a:prstGeom prst="rect">
                      <a:avLst/>
                    </a:prstGeom>
                  </pic:spPr>
                </pic:pic>
              </a:graphicData>
            </a:graphic>
          </wp:inline>
        </w:drawing>
      </w:r>
    </w:p>
    <w:p w14:paraId="59036072" w14:textId="40FB980A" w:rsidR="00FF3075" w:rsidRDefault="004928C1" w:rsidP="004928C1">
      <w:pPr>
        <w:pStyle w:val="Caption"/>
      </w:pPr>
      <w:bookmarkStart w:id="133" w:name="_Toc185539971"/>
      <w:bookmarkStart w:id="134" w:name="_Toc185550517"/>
      <w:r>
        <w:t xml:space="preserve">Hình </w:t>
      </w:r>
      <w:fldSimple w:instr=" SEQ Hình \* ARABIC ">
        <w:r w:rsidR="00A60B7E">
          <w:rPr>
            <w:noProof/>
          </w:rPr>
          <w:t>15</w:t>
        </w:r>
      </w:fldSimple>
      <w:r w:rsidR="0049451F" w:rsidRPr="002D14E4">
        <w:t>:</w:t>
      </w:r>
      <w:r>
        <w:rPr>
          <w:lang w:val="en-US"/>
        </w:rPr>
        <w:t xml:space="preserve"> </w:t>
      </w:r>
      <w:r w:rsidRPr="008A1ED8">
        <w:t>Biểu đồ lớp use case đăng nhập</w:t>
      </w:r>
      <w:bookmarkEnd w:id="133"/>
      <w:bookmarkEnd w:id="134"/>
    </w:p>
    <w:p w14:paraId="7197CFA0" w14:textId="77777777" w:rsidR="00FF3075" w:rsidRPr="004928C1" w:rsidRDefault="00FF3075" w:rsidP="00FF3075">
      <w:pPr>
        <w:pStyle w:val="Caption"/>
        <w:rPr>
          <w:lang w:val="en-US"/>
        </w:rPr>
      </w:pPr>
    </w:p>
    <w:p w14:paraId="680521A3" w14:textId="77777777" w:rsidR="00FC0E64" w:rsidRDefault="00FC0E64" w:rsidP="00E62D6E">
      <w:pPr>
        <w:pStyle w:val="Heading3"/>
      </w:pPr>
      <w:bookmarkStart w:id="135" w:name="_Toc185540423"/>
      <w:bookmarkStart w:id="136" w:name="_Toc185541933"/>
      <w:bookmarkStart w:id="137" w:name="_Toc185542052"/>
      <w:bookmarkStart w:id="138" w:name="_Toc185550480"/>
      <w:r w:rsidRPr="00FC0E64">
        <w:lastRenderedPageBreak/>
        <w:t xml:space="preserve">Use case </w:t>
      </w:r>
      <w:proofErr w:type="spellStart"/>
      <w:r w:rsidRPr="00FC0E64">
        <w:t>góp</w:t>
      </w:r>
      <w:proofErr w:type="spellEnd"/>
      <w:r w:rsidRPr="00FC0E64">
        <w:t xml:space="preserve"> ý</w:t>
      </w:r>
      <w:bookmarkEnd w:id="135"/>
      <w:bookmarkEnd w:id="136"/>
      <w:bookmarkEnd w:id="137"/>
      <w:bookmarkEnd w:id="138"/>
    </w:p>
    <w:p w14:paraId="27E85570" w14:textId="77777777" w:rsidR="00FC0E64" w:rsidRDefault="00FC0E64" w:rsidP="00E62D6E">
      <w:pPr>
        <w:pStyle w:val="Heading4"/>
      </w:pPr>
      <w:r w:rsidRPr="00FC0E64">
        <w:t>Biểu đồ hoạt động</w:t>
      </w:r>
    </w:p>
    <w:p w14:paraId="172280C2" w14:textId="77777777" w:rsidR="004928C1" w:rsidRDefault="00FF3075" w:rsidP="004928C1">
      <w:pPr>
        <w:keepNext/>
        <w:widowControl/>
        <w:spacing w:line="240" w:lineRule="auto"/>
        <w:ind w:left="360" w:firstLine="0"/>
        <w:jc w:val="left"/>
      </w:pPr>
      <w:r w:rsidRPr="00FF3075">
        <w:rPr>
          <w:noProof/>
          <w:lang w:val="en-US" w:eastAsia="zh-CN"/>
        </w:rPr>
        <w:drawing>
          <wp:inline distT="0" distB="0" distL="0" distR="0" wp14:anchorId="279B4785" wp14:editId="0B13879F">
            <wp:extent cx="5835650" cy="6015990"/>
            <wp:effectExtent l="0" t="0" r="0" b="0"/>
            <wp:docPr id="1053677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5650" cy="6015990"/>
                    </a:xfrm>
                    <a:prstGeom prst="rect">
                      <a:avLst/>
                    </a:prstGeom>
                    <a:noFill/>
                    <a:ln>
                      <a:noFill/>
                    </a:ln>
                  </pic:spPr>
                </pic:pic>
              </a:graphicData>
            </a:graphic>
          </wp:inline>
        </w:drawing>
      </w:r>
    </w:p>
    <w:p w14:paraId="21B24881" w14:textId="11AC084B" w:rsidR="00FF3075" w:rsidRDefault="004928C1" w:rsidP="004928C1">
      <w:pPr>
        <w:pStyle w:val="Caption"/>
      </w:pPr>
      <w:bookmarkStart w:id="139" w:name="_Toc185539972"/>
      <w:bookmarkStart w:id="140" w:name="_Toc185550518"/>
      <w:r>
        <w:t xml:space="preserve">Hình </w:t>
      </w:r>
      <w:r w:rsidR="002D14E4">
        <w:fldChar w:fldCharType="begin"/>
      </w:r>
      <w:r w:rsidR="002D14E4">
        <w:instrText xml:space="preserve"> SEQ Hình \* ARABIC </w:instrText>
      </w:r>
      <w:r w:rsidR="002D14E4">
        <w:fldChar w:fldCharType="separate"/>
      </w:r>
      <w:r w:rsidR="00A60B7E">
        <w:rPr>
          <w:noProof/>
        </w:rPr>
        <w:t>16</w:t>
      </w:r>
      <w:r w:rsidR="002D14E4">
        <w:fldChar w:fldCharType="end"/>
      </w:r>
      <w:r w:rsidR="0049451F" w:rsidRPr="002D14E4">
        <w:t>:</w:t>
      </w:r>
      <w:r>
        <w:rPr>
          <w:lang w:val="en-US"/>
        </w:rPr>
        <w:t xml:space="preserve"> </w:t>
      </w:r>
      <w:proofErr w:type="spellStart"/>
      <w:r w:rsidRPr="00616D9D">
        <w:rPr>
          <w:lang w:val="en-US"/>
        </w:rPr>
        <w:t>Biểu</w:t>
      </w:r>
      <w:proofErr w:type="spellEnd"/>
      <w:r w:rsidRPr="00616D9D">
        <w:rPr>
          <w:lang w:val="en-US"/>
        </w:rPr>
        <w:t xml:space="preserve"> </w:t>
      </w:r>
      <w:proofErr w:type="spellStart"/>
      <w:r w:rsidRPr="00616D9D">
        <w:rPr>
          <w:lang w:val="en-US"/>
        </w:rPr>
        <w:t>đồ</w:t>
      </w:r>
      <w:proofErr w:type="spellEnd"/>
      <w:r w:rsidRPr="00616D9D">
        <w:rPr>
          <w:lang w:val="en-US"/>
        </w:rPr>
        <w:t xml:space="preserve"> </w:t>
      </w:r>
      <w:proofErr w:type="spellStart"/>
      <w:r w:rsidRPr="00616D9D">
        <w:rPr>
          <w:lang w:val="en-US"/>
        </w:rPr>
        <w:t>hoạt</w:t>
      </w:r>
      <w:proofErr w:type="spellEnd"/>
      <w:r w:rsidRPr="00616D9D">
        <w:rPr>
          <w:lang w:val="en-US"/>
        </w:rPr>
        <w:t xml:space="preserve"> </w:t>
      </w:r>
      <w:proofErr w:type="spellStart"/>
      <w:r w:rsidRPr="00616D9D">
        <w:rPr>
          <w:lang w:val="en-US"/>
        </w:rPr>
        <w:t>động</w:t>
      </w:r>
      <w:proofErr w:type="spellEnd"/>
      <w:r w:rsidRPr="00616D9D">
        <w:rPr>
          <w:lang w:val="en-US"/>
        </w:rPr>
        <w:t xml:space="preserve"> use case </w:t>
      </w:r>
      <w:proofErr w:type="spellStart"/>
      <w:r w:rsidRPr="00616D9D">
        <w:rPr>
          <w:lang w:val="en-US"/>
        </w:rPr>
        <w:t>góp</w:t>
      </w:r>
      <w:proofErr w:type="spellEnd"/>
      <w:r w:rsidRPr="00616D9D">
        <w:rPr>
          <w:lang w:val="en-US"/>
        </w:rPr>
        <w:t xml:space="preserve"> ý</w:t>
      </w:r>
      <w:bookmarkEnd w:id="139"/>
      <w:bookmarkEnd w:id="140"/>
    </w:p>
    <w:p w14:paraId="4F942EEA" w14:textId="77777777" w:rsidR="00FF3075" w:rsidRPr="00FF3075" w:rsidRDefault="00FF3075" w:rsidP="00FF3075">
      <w:pPr>
        <w:ind w:left="0" w:firstLine="0"/>
      </w:pPr>
    </w:p>
    <w:p w14:paraId="02D8ADBD" w14:textId="77777777" w:rsidR="00FC0E64" w:rsidRDefault="00FC0E64" w:rsidP="00E62D6E">
      <w:pPr>
        <w:pStyle w:val="Heading4"/>
        <w:rPr>
          <w:lang w:val="en-US"/>
        </w:rPr>
      </w:pPr>
      <w:r w:rsidRPr="00FC0E64">
        <w:lastRenderedPageBreak/>
        <w:t>Biểu đồ trạng thái</w:t>
      </w:r>
    </w:p>
    <w:p w14:paraId="4D8DE042" w14:textId="77777777" w:rsidR="004928C1" w:rsidRDefault="00FF3075" w:rsidP="004928C1">
      <w:pPr>
        <w:keepNext/>
        <w:widowControl/>
        <w:spacing w:line="240" w:lineRule="auto"/>
        <w:ind w:left="360" w:firstLine="0"/>
        <w:jc w:val="left"/>
      </w:pPr>
      <w:r w:rsidRPr="00FF3075">
        <w:rPr>
          <w:noProof/>
          <w:lang w:val="en-US" w:eastAsia="zh-CN"/>
        </w:rPr>
        <w:drawing>
          <wp:inline distT="0" distB="0" distL="0" distR="0" wp14:anchorId="07468B20" wp14:editId="3853EC1E">
            <wp:extent cx="5835650" cy="2943225"/>
            <wp:effectExtent l="0" t="0" r="0" b="0"/>
            <wp:docPr id="15595347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35650" cy="2943225"/>
                    </a:xfrm>
                    <a:prstGeom prst="rect">
                      <a:avLst/>
                    </a:prstGeom>
                    <a:noFill/>
                    <a:ln>
                      <a:noFill/>
                    </a:ln>
                  </pic:spPr>
                </pic:pic>
              </a:graphicData>
            </a:graphic>
          </wp:inline>
        </w:drawing>
      </w:r>
    </w:p>
    <w:p w14:paraId="56E13173" w14:textId="783BF17A" w:rsidR="00FF3075" w:rsidRDefault="004928C1" w:rsidP="004928C1">
      <w:pPr>
        <w:pStyle w:val="Caption"/>
      </w:pPr>
      <w:bookmarkStart w:id="141" w:name="_Toc185539973"/>
      <w:bookmarkStart w:id="142" w:name="_Toc185550519"/>
      <w:r>
        <w:t xml:space="preserve">Hình </w:t>
      </w:r>
      <w:r w:rsidR="002D14E4">
        <w:fldChar w:fldCharType="begin"/>
      </w:r>
      <w:r w:rsidR="002D14E4">
        <w:instrText xml:space="preserve"> SEQ Hình \* ARABIC </w:instrText>
      </w:r>
      <w:r w:rsidR="002D14E4">
        <w:fldChar w:fldCharType="separate"/>
      </w:r>
      <w:r w:rsidR="00A60B7E">
        <w:rPr>
          <w:noProof/>
        </w:rPr>
        <w:t>17</w:t>
      </w:r>
      <w:r w:rsidR="002D14E4">
        <w:fldChar w:fldCharType="end"/>
      </w:r>
      <w:r w:rsidR="0049451F" w:rsidRPr="002D14E4">
        <w:t>:</w:t>
      </w:r>
      <w:r>
        <w:rPr>
          <w:lang w:val="en-US"/>
        </w:rPr>
        <w:t xml:space="preserve"> </w:t>
      </w:r>
      <w:proofErr w:type="spellStart"/>
      <w:r w:rsidRPr="00094731">
        <w:rPr>
          <w:lang w:val="en-US"/>
        </w:rPr>
        <w:t>Biểu</w:t>
      </w:r>
      <w:proofErr w:type="spellEnd"/>
      <w:r w:rsidRPr="00094731">
        <w:rPr>
          <w:lang w:val="en-US"/>
        </w:rPr>
        <w:t xml:space="preserve"> </w:t>
      </w:r>
      <w:proofErr w:type="spellStart"/>
      <w:r w:rsidRPr="00094731">
        <w:rPr>
          <w:lang w:val="en-US"/>
        </w:rPr>
        <w:t>đồ</w:t>
      </w:r>
      <w:proofErr w:type="spellEnd"/>
      <w:r w:rsidRPr="00094731">
        <w:rPr>
          <w:lang w:val="en-US"/>
        </w:rPr>
        <w:t xml:space="preserve"> </w:t>
      </w:r>
      <w:proofErr w:type="spellStart"/>
      <w:r w:rsidRPr="00094731">
        <w:rPr>
          <w:lang w:val="en-US"/>
        </w:rPr>
        <w:t>trạng</w:t>
      </w:r>
      <w:proofErr w:type="spellEnd"/>
      <w:r w:rsidRPr="00094731">
        <w:rPr>
          <w:lang w:val="en-US"/>
        </w:rPr>
        <w:t xml:space="preserve"> </w:t>
      </w:r>
      <w:proofErr w:type="spellStart"/>
      <w:r w:rsidRPr="00094731">
        <w:rPr>
          <w:lang w:val="en-US"/>
        </w:rPr>
        <w:t>thái</w:t>
      </w:r>
      <w:proofErr w:type="spellEnd"/>
      <w:r w:rsidRPr="00094731">
        <w:rPr>
          <w:lang w:val="en-US"/>
        </w:rPr>
        <w:t xml:space="preserve"> use case </w:t>
      </w:r>
      <w:proofErr w:type="spellStart"/>
      <w:r w:rsidRPr="00094731">
        <w:rPr>
          <w:lang w:val="en-US"/>
        </w:rPr>
        <w:t>góp</w:t>
      </w:r>
      <w:proofErr w:type="spellEnd"/>
      <w:r w:rsidRPr="00094731">
        <w:rPr>
          <w:lang w:val="en-US"/>
        </w:rPr>
        <w:t xml:space="preserve"> ý</w:t>
      </w:r>
      <w:bookmarkEnd w:id="141"/>
      <w:bookmarkEnd w:id="142"/>
    </w:p>
    <w:p w14:paraId="1832E1B8" w14:textId="77777777" w:rsidR="00FC0E64" w:rsidRDefault="00FC0E64" w:rsidP="00E62D6E">
      <w:pPr>
        <w:pStyle w:val="Heading4"/>
        <w:rPr>
          <w:lang w:val="en-US"/>
        </w:rPr>
      </w:pPr>
      <w:r w:rsidRPr="00FC0E64">
        <w:t>Biểu đồ tuần tự</w:t>
      </w:r>
    </w:p>
    <w:p w14:paraId="730A1A9F" w14:textId="77777777" w:rsidR="004928C1" w:rsidRDefault="00DD506E" w:rsidP="004928C1">
      <w:pPr>
        <w:keepNext/>
        <w:ind w:left="0" w:firstLine="0"/>
      </w:pPr>
      <w:r w:rsidRPr="00DD506E">
        <w:rPr>
          <w:noProof/>
        </w:rPr>
        <w:drawing>
          <wp:inline distT="0" distB="0" distL="0" distR="0" wp14:anchorId="06961C29" wp14:editId="47C2FB87">
            <wp:extent cx="5835650" cy="3510915"/>
            <wp:effectExtent l="0" t="0" r="0" b="0"/>
            <wp:docPr id="154559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4316" name=""/>
                    <pic:cNvPicPr/>
                  </pic:nvPicPr>
                  <pic:blipFill>
                    <a:blip r:embed="rId30"/>
                    <a:stretch>
                      <a:fillRect/>
                    </a:stretch>
                  </pic:blipFill>
                  <pic:spPr>
                    <a:xfrm>
                      <a:off x="0" y="0"/>
                      <a:ext cx="5835650" cy="3510915"/>
                    </a:xfrm>
                    <a:prstGeom prst="rect">
                      <a:avLst/>
                    </a:prstGeom>
                  </pic:spPr>
                </pic:pic>
              </a:graphicData>
            </a:graphic>
          </wp:inline>
        </w:drawing>
      </w:r>
    </w:p>
    <w:p w14:paraId="65AC2A3D" w14:textId="0CFA3397" w:rsidR="00AD4F7E" w:rsidRPr="004928C1" w:rsidRDefault="004928C1" w:rsidP="004928C1">
      <w:pPr>
        <w:pStyle w:val="Caption"/>
      </w:pPr>
      <w:bookmarkStart w:id="143" w:name="_Toc185539974"/>
      <w:bookmarkStart w:id="144" w:name="_Toc185550520"/>
      <w:r>
        <w:t xml:space="preserve">Hình </w:t>
      </w:r>
      <w:fldSimple w:instr=" SEQ Hình \* ARABIC ">
        <w:r w:rsidR="00A60B7E">
          <w:rPr>
            <w:noProof/>
          </w:rPr>
          <w:t>18</w:t>
        </w:r>
      </w:fldSimple>
      <w:r w:rsidR="0049451F" w:rsidRPr="002D14E4">
        <w:t>:</w:t>
      </w:r>
      <w:r w:rsidRPr="004928C1">
        <w:t xml:space="preserve"> </w:t>
      </w:r>
      <w:r w:rsidRPr="00DA153B">
        <w:t xml:space="preserve">Biều đồ tuần tự </w:t>
      </w:r>
      <w:r w:rsidR="00016046">
        <w:t>use case</w:t>
      </w:r>
      <w:r w:rsidRPr="00DA153B">
        <w:t xml:space="preserve"> góp </w:t>
      </w:r>
      <w:r w:rsidRPr="004928C1">
        <w:t>ý</w:t>
      </w:r>
      <w:bookmarkEnd w:id="143"/>
      <w:bookmarkEnd w:id="144"/>
    </w:p>
    <w:p w14:paraId="18DD5655" w14:textId="77777777" w:rsidR="004928C1" w:rsidRDefault="005728A4" w:rsidP="004928C1">
      <w:pPr>
        <w:keepNext/>
        <w:ind w:left="0" w:firstLine="0"/>
      </w:pPr>
      <w:r w:rsidRPr="005728A4">
        <w:rPr>
          <w:noProof/>
        </w:rPr>
        <w:lastRenderedPageBreak/>
        <w:drawing>
          <wp:inline distT="0" distB="0" distL="0" distR="0" wp14:anchorId="1E385172" wp14:editId="71994F5D">
            <wp:extent cx="5835650" cy="4521200"/>
            <wp:effectExtent l="0" t="0" r="0" b="0"/>
            <wp:docPr id="20171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6443" name=""/>
                    <pic:cNvPicPr/>
                  </pic:nvPicPr>
                  <pic:blipFill>
                    <a:blip r:embed="rId31"/>
                    <a:stretch>
                      <a:fillRect/>
                    </a:stretch>
                  </pic:blipFill>
                  <pic:spPr>
                    <a:xfrm>
                      <a:off x="0" y="0"/>
                      <a:ext cx="5835650" cy="4521200"/>
                    </a:xfrm>
                    <a:prstGeom prst="rect">
                      <a:avLst/>
                    </a:prstGeom>
                  </pic:spPr>
                </pic:pic>
              </a:graphicData>
            </a:graphic>
          </wp:inline>
        </w:drawing>
      </w:r>
    </w:p>
    <w:p w14:paraId="7E45AB21" w14:textId="50AC1F94" w:rsidR="008A4F5A" w:rsidRDefault="004928C1" w:rsidP="004928C1">
      <w:pPr>
        <w:pStyle w:val="Caption"/>
      </w:pPr>
      <w:bookmarkStart w:id="145" w:name="_Toc185539975"/>
      <w:bookmarkStart w:id="146" w:name="_Toc185550521"/>
      <w:r>
        <w:t xml:space="preserve">Hình </w:t>
      </w:r>
      <w:r w:rsidR="002D14E4">
        <w:fldChar w:fldCharType="begin"/>
      </w:r>
      <w:r w:rsidR="002D14E4">
        <w:instrText xml:space="preserve"> SEQ Hình \* ARABIC </w:instrText>
      </w:r>
      <w:r w:rsidR="002D14E4">
        <w:fldChar w:fldCharType="separate"/>
      </w:r>
      <w:r w:rsidR="00A60B7E">
        <w:rPr>
          <w:noProof/>
        </w:rPr>
        <w:t>19</w:t>
      </w:r>
      <w:r w:rsidR="002D14E4">
        <w:fldChar w:fldCharType="end"/>
      </w:r>
      <w:r w:rsidR="0049451F" w:rsidRPr="002D14E4">
        <w:t>:</w:t>
      </w:r>
      <w:r>
        <w:rPr>
          <w:lang w:val="en-US"/>
        </w:rPr>
        <w:t xml:space="preserve"> </w:t>
      </w:r>
      <w:proofErr w:type="spellStart"/>
      <w:r w:rsidRPr="0033731C">
        <w:rPr>
          <w:lang w:val="en-US"/>
        </w:rPr>
        <w:t>Biểu</w:t>
      </w:r>
      <w:proofErr w:type="spellEnd"/>
      <w:r w:rsidRPr="0033731C">
        <w:rPr>
          <w:lang w:val="en-US"/>
        </w:rPr>
        <w:t xml:space="preserve"> </w:t>
      </w:r>
      <w:proofErr w:type="spellStart"/>
      <w:r w:rsidRPr="0033731C">
        <w:rPr>
          <w:lang w:val="en-US"/>
        </w:rPr>
        <w:t>đồ</w:t>
      </w:r>
      <w:proofErr w:type="spellEnd"/>
      <w:r w:rsidRPr="0033731C">
        <w:rPr>
          <w:lang w:val="en-US"/>
        </w:rPr>
        <w:t xml:space="preserve"> </w:t>
      </w:r>
      <w:proofErr w:type="spellStart"/>
      <w:r w:rsidRPr="0033731C">
        <w:rPr>
          <w:lang w:val="en-US"/>
        </w:rPr>
        <w:t>lớp</w:t>
      </w:r>
      <w:proofErr w:type="spellEnd"/>
      <w:r w:rsidRPr="0033731C">
        <w:rPr>
          <w:lang w:val="en-US"/>
        </w:rPr>
        <w:t xml:space="preserve"> use case </w:t>
      </w:r>
      <w:proofErr w:type="spellStart"/>
      <w:r w:rsidRPr="0033731C">
        <w:rPr>
          <w:lang w:val="en-US"/>
        </w:rPr>
        <w:t>góp</w:t>
      </w:r>
      <w:proofErr w:type="spellEnd"/>
      <w:r w:rsidRPr="0033731C">
        <w:rPr>
          <w:lang w:val="en-US"/>
        </w:rPr>
        <w:t xml:space="preserve"> ý</w:t>
      </w:r>
      <w:bookmarkEnd w:id="145"/>
      <w:bookmarkEnd w:id="146"/>
    </w:p>
    <w:p w14:paraId="51C3104A" w14:textId="77777777" w:rsidR="00FC0E64" w:rsidRDefault="00FC0E64" w:rsidP="00E62D6E">
      <w:pPr>
        <w:pStyle w:val="Heading3"/>
      </w:pPr>
      <w:bookmarkStart w:id="147" w:name="_Toc185540424"/>
      <w:bookmarkStart w:id="148" w:name="_Toc185541934"/>
      <w:bookmarkStart w:id="149" w:name="_Toc185542053"/>
      <w:bookmarkStart w:id="150" w:name="_Toc185550481"/>
      <w:r w:rsidRPr="00FC0E64">
        <w:lastRenderedPageBreak/>
        <w:t xml:space="preserve">Use case </w:t>
      </w:r>
      <w:proofErr w:type="spellStart"/>
      <w:r w:rsidRPr="00FC0E64">
        <w:t>thêm</w:t>
      </w:r>
      <w:proofErr w:type="spellEnd"/>
      <w:r w:rsidRPr="00FC0E64">
        <w:t xml:space="preserve"> </w:t>
      </w:r>
      <w:proofErr w:type="spellStart"/>
      <w:r w:rsidRPr="00FC0E64">
        <w:t>tiểu</w:t>
      </w:r>
      <w:proofErr w:type="spellEnd"/>
      <w:r w:rsidRPr="00FC0E64">
        <w:t xml:space="preserve"> </w:t>
      </w:r>
      <w:proofErr w:type="spellStart"/>
      <w:r w:rsidRPr="00FC0E64">
        <w:t>sử</w:t>
      </w:r>
      <w:bookmarkEnd w:id="147"/>
      <w:bookmarkEnd w:id="148"/>
      <w:bookmarkEnd w:id="149"/>
      <w:bookmarkEnd w:id="150"/>
      <w:proofErr w:type="spellEnd"/>
    </w:p>
    <w:p w14:paraId="4354D819" w14:textId="77777777" w:rsidR="007B6FC5" w:rsidRDefault="007B6FC5" w:rsidP="00E62D6E">
      <w:pPr>
        <w:pStyle w:val="Heading4"/>
        <w:rPr>
          <w:lang w:val="en-US"/>
        </w:rPr>
      </w:pPr>
      <w:r w:rsidRPr="00FC0E64">
        <w:t>Biểu đồ hoạt động</w:t>
      </w:r>
    </w:p>
    <w:p w14:paraId="28F32288" w14:textId="77777777" w:rsidR="004928C1" w:rsidRDefault="00750A2A" w:rsidP="004928C1">
      <w:pPr>
        <w:keepNext/>
        <w:widowControl/>
        <w:spacing w:line="240" w:lineRule="auto"/>
        <w:ind w:left="360" w:firstLine="0"/>
        <w:jc w:val="left"/>
      </w:pPr>
      <w:r w:rsidRPr="00750A2A">
        <w:rPr>
          <w:noProof/>
          <w:lang w:val="en-US" w:eastAsia="zh-CN"/>
        </w:rPr>
        <w:drawing>
          <wp:inline distT="0" distB="0" distL="0" distR="0" wp14:anchorId="21869188" wp14:editId="4289D3DD">
            <wp:extent cx="5835650" cy="6007100"/>
            <wp:effectExtent l="0" t="0" r="0" b="0"/>
            <wp:docPr id="1101884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5650" cy="6007100"/>
                    </a:xfrm>
                    <a:prstGeom prst="rect">
                      <a:avLst/>
                    </a:prstGeom>
                    <a:noFill/>
                    <a:ln>
                      <a:noFill/>
                    </a:ln>
                  </pic:spPr>
                </pic:pic>
              </a:graphicData>
            </a:graphic>
          </wp:inline>
        </w:drawing>
      </w:r>
    </w:p>
    <w:p w14:paraId="12808105" w14:textId="062F24FB" w:rsidR="00750A2A" w:rsidRPr="004928C1" w:rsidRDefault="004928C1" w:rsidP="004928C1">
      <w:pPr>
        <w:pStyle w:val="Caption"/>
      </w:pPr>
      <w:bookmarkStart w:id="151" w:name="_Toc185539976"/>
      <w:bookmarkStart w:id="152" w:name="_Toc185550522"/>
      <w:r>
        <w:t xml:space="preserve">Hình </w:t>
      </w:r>
      <w:fldSimple w:instr=" SEQ Hình \* ARABIC ">
        <w:r w:rsidR="00A60B7E">
          <w:rPr>
            <w:noProof/>
          </w:rPr>
          <w:t>20</w:t>
        </w:r>
      </w:fldSimple>
      <w:r w:rsidR="0049451F" w:rsidRPr="002D14E4">
        <w:t>:</w:t>
      </w:r>
      <w:r w:rsidRPr="004928C1">
        <w:t xml:space="preserve"> Biểu đồ hoạt động </w:t>
      </w:r>
      <w:r w:rsidR="00016046">
        <w:t>use case</w:t>
      </w:r>
      <w:r w:rsidRPr="004928C1">
        <w:t xml:space="preserve"> thêm tiểu sử</w:t>
      </w:r>
      <w:bookmarkEnd w:id="151"/>
      <w:bookmarkEnd w:id="152"/>
    </w:p>
    <w:p w14:paraId="66E24679" w14:textId="77777777" w:rsidR="007B6FC5" w:rsidRDefault="007B6FC5" w:rsidP="00E62D6E">
      <w:pPr>
        <w:pStyle w:val="Heading4"/>
        <w:rPr>
          <w:lang w:val="en-US"/>
        </w:rPr>
      </w:pPr>
      <w:r w:rsidRPr="00FC0E64">
        <w:lastRenderedPageBreak/>
        <w:t>Biểu đồ trạng thái</w:t>
      </w:r>
    </w:p>
    <w:p w14:paraId="11B68FDD" w14:textId="77777777" w:rsidR="004928C1" w:rsidRDefault="00750A2A" w:rsidP="004928C1">
      <w:pPr>
        <w:keepNext/>
        <w:widowControl/>
        <w:spacing w:line="240" w:lineRule="auto"/>
        <w:ind w:left="360" w:firstLine="0"/>
        <w:jc w:val="left"/>
      </w:pPr>
      <w:r w:rsidRPr="00750A2A">
        <w:rPr>
          <w:noProof/>
          <w:lang w:val="en-US" w:eastAsia="zh-CN"/>
        </w:rPr>
        <w:drawing>
          <wp:inline distT="0" distB="0" distL="0" distR="0" wp14:anchorId="3C91ADBC" wp14:editId="3BC2E714">
            <wp:extent cx="5835650" cy="2820035"/>
            <wp:effectExtent l="0" t="0" r="0" b="0"/>
            <wp:docPr id="18982068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5650" cy="2820035"/>
                    </a:xfrm>
                    <a:prstGeom prst="rect">
                      <a:avLst/>
                    </a:prstGeom>
                    <a:noFill/>
                    <a:ln>
                      <a:noFill/>
                    </a:ln>
                  </pic:spPr>
                </pic:pic>
              </a:graphicData>
            </a:graphic>
          </wp:inline>
        </w:drawing>
      </w:r>
    </w:p>
    <w:p w14:paraId="23B9C716" w14:textId="79F5F894" w:rsidR="00750A2A" w:rsidRDefault="004928C1" w:rsidP="004928C1">
      <w:pPr>
        <w:pStyle w:val="Caption"/>
      </w:pPr>
      <w:bookmarkStart w:id="153" w:name="_Toc185539977"/>
      <w:bookmarkStart w:id="154" w:name="_Toc185550523"/>
      <w:r>
        <w:t xml:space="preserve">Hình </w:t>
      </w:r>
      <w:r w:rsidR="002D14E4">
        <w:fldChar w:fldCharType="begin"/>
      </w:r>
      <w:r w:rsidR="002D14E4">
        <w:instrText xml:space="preserve"> SEQ Hình \* ARABIC </w:instrText>
      </w:r>
      <w:r w:rsidR="002D14E4">
        <w:fldChar w:fldCharType="separate"/>
      </w:r>
      <w:r w:rsidR="00A60B7E">
        <w:rPr>
          <w:noProof/>
        </w:rPr>
        <w:t>21</w:t>
      </w:r>
      <w:r w:rsidR="002D14E4">
        <w:fldChar w:fldCharType="end"/>
      </w:r>
      <w:r w:rsidR="0049451F" w:rsidRPr="002D14E4">
        <w:t>:</w:t>
      </w:r>
      <w:r>
        <w:rPr>
          <w:lang w:val="en-US"/>
        </w:rPr>
        <w:t xml:space="preserve"> </w:t>
      </w:r>
      <w:proofErr w:type="spellStart"/>
      <w:r w:rsidRPr="001B51F3">
        <w:rPr>
          <w:lang w:val="en-US"/>
        </w:rPr>
        <w:t>Biểu</w:t>
      </w:r>
      <w:proofErr w:type="spellEnd"/>
      <w:r w:rsidRPr="001B51F3">
        <w:rPr>
          <w:lang w:val="en-US"/>
        </w:rPr>
        <w:t xml:space="preserve"> </w:t>
      </w:r>
      <w:proofErr w:type="spellStart"/>
      <w:r w:rsidRPr="001B51F3">
        <w:rPr>
          <w:lang w:val="en-US"/>
        </w:rPr>
        <w:t>đồ</w:t>
      </w:r>
      <w:proofErr w:type="spellEnd"/>
      <w:r w:rsidRPr="001B51F3">
        <w:rPr>
          <w:lang w:val="en-US"/>
        </w:rPr>
        <w:t xml:space="preserve"> </w:t>
      </w:r>
      <w:proofErr w:type="spellStart"/>
      <w:r w:rsidRPr="001B51F3">
        <w:rPr>
          <w:lang w:val="en-US"/>
        </w:rPr>
        <w:t>trạng</w:t>
      </w:r>
      <w:proofErr w:type="spellEnd"/>
      <w:r w:rsidRPr="001B51F3">
        <w:rPr>
          <w:lang w:val="en-US"/>
        </w:rPr>
        <w:t xml:space="preserve"> </w:t>
      </w:r>
      <w:proofErr w:type="spellStart"/>
      <w:r w:rsidRPr="001B51F3">
        <w:rPr>
          <w:lang w:val="en-US"/>
        </w:rPr>
        <w:t>thái</w:t>
      </w:r>
      <w:proofErr w:type="spellEnd"/>
      <w:r w:rsidRPr="001B51F3">
        <w:rPr>
          <w:lang w:val="en-US"/>
        </w:rPr>
        <w:t xml:space="preserve"> use case </w:t>
      </w:r>
      <w:proofErr w:type="spellStart"/>
      <w:r w:rsidRPr="001B51F3">
        <w:rPr>
          <w:lang w:val="en-US"/>
        </w:rPr>
        <w:t>thêm</w:t>
      </w:r>
      <w:proofErr w:type="spellEnd"/>
      <w:r w:rsidRPr="001B51F3">
        <w:rPr>
          <w:lang w:val="en-US"/>
        </w:rPr>
        <w:t xml:space="preserve"> </w:t>
      </w:r>
      <w:proofErr w:type="spellStart"/>
      <w:r w:rsidRPr="001B51F3">
        <w:rPr>
          <w:lang w:val="en-US"/>
        </w:rPr>
        <w:t>tiểu</w:t>
      </w:r>
      <w:proofErr w:type="spellEnd"/>
      <w:r w:rsidRPr="001B51F3">
        <w:rPr>
          <w:lang w:val="en-US"/>
        </w:rPr>
        <w:t xml:space="preserve"> </w:t>
      </w:r>
      <w:proofErr w:type="spellStart"/>
      <w:r w:rsidRPr="001B51F3">
        <w:rPr>
          <w:lang w:val="en-US"/>
        </w:rPr>
        <w:t>sử</w:t>
      </w:r>
      <w:bookmarkEnd w:id="153"/>
      <w:bookmarkEnd w:id="154"/>
      <w:proofErr w:type="spellEnd"/>
    </w:p>
    <w:p w14:paraId="29175A81" w14:textId="77777777" w:rsidR="007B6FC5" w:rsidRDefault="007B6FC5" w:rsidP="00E62D6E">
      <w:pPr>
        <w:pStyle w:val="Heading4"/>
        <w:rPr>
          <w:lang w:val="en-US"/>
        </w:rPr>
      </w:pPr>
      <w:r w:rsidRPr="00FC0E64">
        <w:t>Biểu đồ tuần tự</w:t>
      </w:r>
    </w:p>
    <w:p w14:paraId="7FF7D396" w14:textId="77777777" w:rsidR="004928C1" w:rsidRDefault="005728A4" w:rsidP="004928C1">
      <w:pPr>
        <w:keepNext/>
        <w:ind w:left="0" w:firstLine="0"/>
      </w:pPr>
      <w:r w:rsidRPr="005728A4">
        <w:rPr>
          <w:noProof/>
        </w:rPr>
        <w:drawing>
          <wp:inline distT="0" distB="0" distL="0" distR="0" wp14:anchorId="3F27C5AE" wp14:editId="73D76EC3">
            <wp:extent cx="5835650" cy="4360545"/>
            <wp:effectExtent l="0" t="0" r="0" b="1905"/>
            <wp:docPr id="19740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94706" name=""/>
                    <pic:cNvPicPr/>
                  </pic:nvPicPr>
                  <pic:blipFill>
                    <a:blip r:embed="rId34"/>
                    <a:stretch>
                      <a:fillRect/>
                    </a:stretch>
                  </pic:blipFill>
                  <pic:spPr>
                    <a:xfrm>
                      <a:off x="0" y="0"/>
                      <a:ext cx="5835650" cy="4360545"/>
                    </a:xfrm>
                    <a:prstGeom prst="rect">
                      <a:avLst/>
                    </a:prstGeom>
                  </pic:spPr>
                </pic:pic>
              </a:graphicData>
            </a:graphic>
          </wp:inline>
        </w:drawing>
      </w:r>
    </w:p>
    <w:p w14:paraId="617D21B1" w14:textId="619BC010" w:rsidR="001A6AED" w:rsidRDefault="004928C1" w:rsidP="004928C1">
      <w:pPr>
        <w:pStyle w:val="Caption"/>
      </w:pPr>
      <w:bookmarkStart w:id="155" w:name="_Toc185539978"/>
      <w:bookmarkStart w:id="156" w:name="_Toc185550524"/>
      <w:r>
        <w:t xml:space="preserve">Hình </w:t>
      </w:r>
      <w:r w:rsidR="002D14E4">
        <w:fldChar w:fldCharType="begin"/>
      </w:r>
      <w:r w:rsidR="002D14E4">
        <w:instrText xml:space="preserve"> SEQ Hình \* ARABIC </w:instrText>
      </w:r>
      <w:r w:rsidR="002D14E4">
        <w:fldChar w:fldCharType="separate"/>
      </w:r>
      <w:r w:rsidR="00A60B7E">
        <w:rPr>
          <w:noProof/>
        </w:rPr>
        <w:t>22</w:t>
      </w:r>
      <w:r w:rsidR="002D14E4">
        <w:fldChar w:fldCharType="end"/>
      </w:r>
      <w:r w:rsidR="0049451F" w:rsidRPr="002D14E4">
        <w:t>:</w:t>
      </w:r>
      <w:r>
        <w:rPr>
          <w:lang w:val="en-US"/>
        </w:rPr>
        <w:t xml:space="preserve"> </w:t>
      </w:r>
      <w:proofErr w:type="spellStart"/>
      <w:r w:rsidRPr="0087092E">
        <w:rPr>
          <w:lang w:val="en-US"/>
        </w:rPr>
        <w:t>Biểu</w:t>
      </w:r>
      <w:proofErr w:type="spellEnd"/>
      <w:r w:rsidRPr="0087092E">
        <w:rPr>
          <w:lang w:val="en-US"/>
        </w:rPr>
        <w:t xml:space="preserve"> </w:t>
      </w:r>
      <w:proofErr w:type="spellStart"/>
      <w:r w:rsidRPr="0087092E">
        <w:rPr>
          <w:lang w:val="en-US"/>
        </w:rPr>
        <w:t>đồ</w:t>
      </w:r>
      <w:proofErr w:type="spellEnd"/>
      <w:r w:rsidRPr="0087092E">
        <w:rPr>
          <w:lang w:val="en-US"/>
        </w:rPr>
        <w:t xml:space="preserve"> </w:t>
      </w:r>
      <w:proofErr w:type="spellStart"/>
      <w:r w:rsidRPr="0087092E">
        <w:rPr>
          <w:lang w:val="en-US"/>
        </w:rPr>
        <w:t>tuần</w:t>
      </w:r>
      <w:proofErr w:type="spellEnd"/>
      <w:r w:rsidRPr="0087092E">
        <w:rPr>
          <w:lang w:val="en-US"/>
        </w:rPr>
        <w:t xml:space="preserve"> </w:t>
      </w:r>
      <w:proofErr w:type="spellStart"/>
      <w:r w:rsidRPr="0087092E">
        <w:rPr>
          <w:lang w:val="en-US"/>
        </w:rPr>
        <w:t>tự</w:t>
      </w:r>
      <w:proofErr w:type="spellEnd"/>
      <w:r w:rsidRPr="0087092E">
        <w:rPr>
          <w:lang w:val="en-US"/>
        </w:rPr>
        <w:t xml:space="preserve"> use case </w:t>
      </w:r>
      <w:proofErr w:type="spellStart"/>
      <w:r w:rsidRPr="0087092E">
        <w:rPr>
          <w:lang w:val="en-US"/>
        </w:rPr>
        <w:t>thêm</w:t>
      </w:r>
      <w:proofErr w:type="spellEnd"/>
      <w:r w:rsidRPr="0087092E">
        <w:rPr>
          <w:lang w:val="en-US"/>
        </w:rPr>
        <w:t xml:space="preserve"> </w:t>
      </w:r>
      <w:proofErr w:type="spellStart"/>
      <w:r w:rsidRPr="0087092E">
        <w:rPr>
          <w:lang w:val="en-US"/>
        </w:rPr>
        <w:t>tiểu</w:t>
      </w:r>
      <w:proofErr w:type="spellEnd"/>
      <w:r w:rsidRPr="0087092E">
        <w:rPr>
          <w:lang w:val="en-US"/>
        </w:rPr>
        <w:t xml:space="preserve"> </w:t>
      </w:r>
      <w:proofErr w:type="spellStart"/>
      <w:r w:rsidRPr="0087092E">
        <w:rPr>
          <w:lang w:val="en-US"/>
        </w:rPr>
        <w:t>sử</w:t>
      </w:r>
      <w:bookmarkEnd w:id="155"/>
      <w:bookmarkEnd w:id="156"/>
      <w:proofErr w:type="spellEnd"/>
    </w:p>
    <w:p w14:paraId="18827B6A" w14:textId="77777777" w:rsidR="007B6FC5" w:rsidRPr="00FC0E64" w:rsidRDefault="007B6FC5" w:rsidP="00E62D6E">
      <w:pPr>
        <w:pStyle w:val="Heading4"/>
        <w:rPr>
          <w:rStyle w:val="Emphasis"/>
          <w:i/>
          <w:iCs w:val="0"/>
        </w:rPr>
      </w:pPr>
      <w:r w:rsidRPr="00FC0E64">
        <w:lastRenderedPageBreak/>
        <w:t>Biểu đồ lớp</w:t>
      </w:r>
    </w:p>
    <w:p w14:paraId="60C54B80" w14:textId="77777777" w:rsidR="004928C1" w:rsidRDefault="005728A4" w:rsidP="004928C1">
      <w:pPr>
        <w:keepNext/>
        <w:ind w:left="0" w:firstLine="0"/>
      </w:pPr>
      <w:r w:rsidRPr="005728A4">
        <w:rPr>
          <w:noProof/>
        </w:rPr>
        <w:drawing>
          <wp:inline distT="0" distB="0" distL="0" distR="0" wp14:anchorId="2AC124C7" wp14:editId="4EACBC89">
            <wp:extent cx="5835650" cy="4669790"/>
            <wp:effectExtent l="0" t="0" r="0" b="0"/>
            <wp:docPr id="71740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35650" cy="4669790"/>
                    </a:xfrm>
                    <a:prstGeom prst="rect">
                      <a:avLst/>
                    </a:prstGeom>
                    <a:noFill/>
                    <a:ln>
                      <a:noFill/>
                    </a:ln>
                  </pic:spPr>
                </pic:pic>
              </a:graphicData>
            </a:graphic>
          </wp:inline>
        </w:drawing>
      </w:r>
    </w:p>
    <w:p w14:paraId="0BEE5DF9" w14:textId="1514E41D" w:rsidR="00CF3557" w:rsidRDefault="004928C1" w:rsidP="004928C1">
      <w:pPr>
        <w:pStyle w:val="Caption"/>
      </w:pPr>
      <w:bookmarkStart w:id="157" w:name="_Toc185539979"/>
      <w:bookmarkStart w:id="158" w:name="_Toc185550525"/>
      <w:r>
        <w:t xml:space="preserve">Hình </w:t>
      </w:r>
      <w:r w:rsidR="002D14E4">
        <w:fldChar w:fldCharType="begin"/>
      </w:r>
      <w:r w:rsidR="002D14E4">
        <w:instrText xml:space="preserve"> SEQ Hình \* ARABIC </w:instrText>
      </w:r>
      <w:r w:rsidR="002D14E4">
        <w:fldChar w:fldCharType="separate"/>
      </w:r>
      <w:r w:rsidR="00A60B7E">
        <w:rPr>
          <w:noProof/>
        </w:rPr>
        <w:t>23</w:t>
      </w:r>
      <w:r w:rsidR="002D14E4">
        <w:fldChar w:fldCharType="end"/>
      </w:r>
      <w:r w:rsidR="0049451F" w:rsidRPr="002D14E4">
        <w:t>:</w:t>
      </w:r>
      <w:r>
        <w:rPr>
          <w:lang w:val="en-US"/>
        </w:rPr>
        <w:t xml:space="preserve"> </w:t>
      </w:r>
      <w:proofErr w:type="spellStart"/>
      <w:r w:rsidRPr="002F27B6">
        <w:rPr>
          <w:lang w:val="en-US"/>
        </w:rPr>
        <w:t>Biểu</w:t>
      </w:r>
      <w:proofErr w:type="spellEnd"/>
      <w:r w:rsidRPr="002F27B6">
        <w:rPr>
          <w:lang w:val="en-US"/>
        </w:rPr>
        <w:t xml:space="preserve"> </w:t>
      </w:r>
      <w:proofErr w:type="spellStart"/>
      <w:r w:rsidRPr="002F27B6">
        <w:rPr>
          <w:lang w:val="en-US"/>
        </w:rPr>
        <w:t>đồ</w:t>
      </w:r>
      <w:proofErr w:type="spellEnd"/>
      <w:r w:rsidRPr="002F27B6">
        <w:rPr>
          <w:lang w:val="en-US"/>
        </w:rPr>
        <w:t xml:space="preserve"> </w:t>
      </w:r>
      <w:proofErr w:type="spellStart"/>
      <w:r w:rsidRPr="002F27B6">
        <w:rPr>
          <w:lang w:val="en-US"/>
        </w:rPr>
        <w:t>lớp</w:t>
      </w:r>
      <w:proofErr w:type="spellEnd"/>
      <w:r w:rsidRPr="002F27B6">
        <w:rPr>
          <w:lang w:val="en-US"/>
        </w:rPr>
        <w:t xml:space="preserve"> use case </w:t>
      </w:r>
      <w:proofErr w:type="spellStart"/>
      <w:r w:rsidRPr="002F27B6">
        <w:rPr>
          <w:lang w:val="en-US"/>
        </w:rPr>
        <w:t>thêm</w:t>
      </w:r>
      <w:proofErr w:type="spellEnd"/>
      <w:r w:rsidRPr="002F27B6">
        <w:rPr>
          <w:lang w:val="en-US"/>
        </w:rPr>
        <w:t xml:space="preserve"> </w:t>
      </w:r>
      <w:proofErr w:type="spellStart"/>
      <w:r w:rsidRPr="002F27B6">
        <w:rPr>
          <w:lang w:val="en-US"/>
        </w:rPr>
        <w:t>tiểu</w:t>
      </w:r>
      <w:proofErr w:type="spellEnd"/>
      <w:r w:rsidRPr="002F27B6">
        <w:rPr>
          <w:lang w:val="en-US"/>
        </w:rPr>
        <w:t xml:space="preserve"> </w:t>
      </w:r>
      <w:proofErr w:type="spellStart"/>
      <w:r w:rsidRPr="002F27B6">
        <w:rPr>
          <w:lang w:val="en-US"/>
        </w:rPr>
        <w:t>sử</w:t>
      </w:r>
      <w:bookmarkEnd w:id="157"/>
      <w:bookmarkEnd w:id="158"/>
      <w:proofErr w:type="spellEnd"/>
    </w:p>
    <w:p w14:paraId="5297BF38" w14:textId="77777777" w:rsidR="00FC0E64" w:rsidRDefault="00FC0E64" w:rsidP="00E62D6E">
      <w:pPr>
        <w:pStyle w:val="Heading3"/>
      </w:pPr>
      <w:bookmarkStart w:id="159" w:name="_Toc185540425"/>
      <w:bookmarkStart w:id="160" w:name="_Toc185541935"/>
      <w:bookmarkStart w:id="161" w:name="_Toc185542054"/>
      <w:bookmarkStart w:id="162" w:name="_Toc185550482"/>
      <w:r w:rsidRPr="00FC0E64">
        <w:lastRenderedPageBreak/>
        <w:t xml:space="preserve">Use case </w:t>
      </w:r>
      <w:proofErr w:type="spellStart"/>
      <w:r w:rsidRPr="00FC0E64">
        <w:t>xem</w:t>
      </w:r>
      <w:proofErr w:type="spellEnd"/>
      <w:r w:rsidRPr="00FC0E64">
        <w:t xml:space="preserve"> chi </w:t>
      </w:r>
      <w:proofErr w:type="spellStart"/>
      <w:r w:rsidRPr="00FC0E64">
        <w:t>tiết</w:t>
      </w:r>
      <w:proofErr w:type="spellEnd"/>
      <w:r w:rsidRPr="00FC0E64">
        <w:t xml:space="preserve"> </w:t>
      </w:r>
      <w:proofErr w:type="spellStart"/>
      <w:r w:rsidRPr="00FC0E64">
        <w:t>mối</w:t>
      </w:r>
      <w:proofErr w:type="spellEnd"/>
      <w:r w:rsidRPr="00FC0E64">
        <w:t xml:space="preserve"> </w:t>
      </w:r>
      <w:proofErr w:type="spellStart"/>
      <w:r w:rsidRPr="00FC0E64">
        <w:t>quan</w:t>
      </w:r>
      <w:proofErr w:type="spellEnd"/>
      <w:r w:rsidRPr="00FC0E64">
        <w:t xml:space="preserve"> </w:t>
      </w:r>
      <w:proofErr w:type="spellStart"/>
      <w:r w:rsidRPr="00FC0E64">
        <w:t>hệ</w:t>
      </w:r>
      <w:bookmarkEnd w:id="159"/>
      <w:bookmarkEnd w:id="160"/>
      <w:bookmarkEnd w:id="161"/>
      <w:bookmarkEnd w:id="162"/>
      <w:proofErr w:type="spellEnd"/>
    </w:p>
    <w:p w14:paraId="228FB62A" w14:textId="77777777" w:rsidR="007B6FC5" w:rsidRDefault="007B6FC5" w:rsidP="00E62D6E">
      <w:pPr>
        <w:pStyle w:val="Heading4"/>
        <w:rPr>
          <w:lang w:val="en-US"/>
        </w:rPr>
      </w:pPr>
      <w:r w:rsidRPr="00FC0E64">
        <w:t>Biểu đồ hoạt động</w:t>
      </w:r>
    </w:p>
    <w:p w14:paraId="7E4C3588" w14:textId="77777777" w:rsidR="004928C1" w:rsidRDefault="003D3793" w:rsidP="004928C1">
      <w:pPr>
        <w:keepNext/>
        <w:widowControl/>
        <w:spacing w:line="240" w:lineRule="auto"/>
        <w:ind w:left="0" w:firstLine="0"/>
        <w:jc w:val="center"/>
      </w:pPr>
      <w:r w:rsidRPr="003D3793">
        <w:rPr>
          <w:noProof/>
          <w:lang w:val="en-US" w:eastAsia="zh-CN"/>
        </w:rPr>
        <w:drawing>
          <wp:inline distT="0" distB="0" distL="0" distR="0" wp14:anchorId="53C9B03B" wp14:editId="7B7AA6D0">
            <wp:extent cx="5835650" cy="4511040"/>
            <wp:effectExtent l="0" t="0" r="0" b="0"/>
            <wp:docPr id="534530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5650" cy="4511040"/>
                    </a:xfrm>
                    <a:prstGeom prst="rect">
                      <a:avLst/>
                    </a:prstGeom>
                    <a:noFill/>
                    <a:ln>
                      <a:noFill/>
                    </a:ln>
                  </pic:spPr>
                </pic:pic>
              </a:graphicData>
            </a:graphic>
          </wp:inline>
        </w:drawing>
      </w:r>
    </w:p>
    <w:p w14:paraId="4CAE9F29" w14:textId="49CB7A2F" w:rsidR="003D3793" w:rsidRPr="004928C1" w:rsidRDefault="004928C1" w:rsidP="004928C1">
      <w:pPr>
        <w:pStyle w:val="Caption"/>
      </w:pPr>
      <w:bookmarkStart w:id="163" w:name="_Toc185539980"/>
      <w:bookmarkStart w:id="164" w:name="_Toc185550526"/>
      <w:r>
        <w:t xml:space="preserve">Hình </w:t>
      </w:r>
      <w:fldSimple w:instr=" SEQ Hình \* ARABIC ">
        <w:r w:rsidR="00A60B7E">
          <w:rPr>
            <w:noProof/>
          </w:rPr>
          <w:t>24</w:t>
        </w:r>
      </w:fldSimple>
      <w:r w:rsidR="0049451F" w:rsidRPr="002D14E4">
        <w:t>:</w:t>
      </w:r>
      <w:r w:rsidRPr="004928C1">
        <w:t xml:space="preserve"> Biểu đồ hoạt động use case xem chi tiết mối quan hệ</w:t>
      </w:r>
      <w:bookmarkEnd w:id="163"/>
      <w:bookmarkEnd w:id="164"/>
    </w:p>
    <w:p w14:paraId="621CD25E" w14:textId="77777777" w:rsidR="007B6FC5" w:rsidRDefault="007B6FC5" w:rsidP="00E62D6E">
      <w:pPr>
        <w:pStyle w:val="Heading4"/>
        <w:rPr>
          <w:lang w:val="en-US"/>
        </w:rPr>
      </w:pPr>
      <w:r w:rsidRPr="00FC0E64">
        <w:t>Biểu đồ trạng thái</w:t>
      </w:r>
    </w:p>
    <w:p w14:paraId="06BF3E43" w14:textId="77777777" w:rsidR="003B7553" w:rsidRDefault="003B7553" w:rsidP="003B7553">
      <w:pPr>
        <w:keepNext/>
        <w:widowControl/>
        <w:spacing w:line="240" w:lineRule="auto"/>
        <w:ind w:left="0" w:firstLine="0"/>
        <w:jc w:val="center"/>
      </w:pPr>
      <w:r w:rsidRPr="003B7553">
        <w:rPr>
          <w:noProof/>
          <w:sz w:val="24"/>
          <w:szCs w:val="24"/>
          <w:lang w:val="en-US" w:eastAsia="zh-CN"/>
        </w:rPr>
        <w:drawing>
          <wp:inline distT="0" distB="0" distL="0" distR="0" wp14:anchorId="2B5E8288" wp14:editId="63C276BE">
            <wp:extent cx="4786630" cy="2844800"/>
            <wp:effectExtent l="0" t="0" r="0" b="0"/>
            <wp:docPr id="501024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786630" cy="2844800"/>
                    </a:xfrm>
                    <a:prstGeom prst="rect">
                      <a:avLst/>
                    </a:prstGeom>
                    <a:noFill/>
                    <a:ln>
                      <a:noFill/>
                    </a:ln>
                  </pic:spPr>
                </pic:pic>
              </a:graphicData>
            </a:graphic>
          </wp:inline>
        </w:drawing>
      </w:r>
    </w:p>
    <w:p w14:paraId="71C44935" w14:textId="2DB0D20B" w:rsidR="003D3793" w:rsidRPr="003B7553" w:rsidRDefault="003B7553" w:rsidP="003B7553">
      <w:pPr>
        <w:pStyle w:val="Caption"/>
        <w:rPr>
          <w:szCs w:val="24"/>
          <w:lang w:eastAsia="zh-CN"/>
        </w:rPr>
      </w:pPr>
      <w:bookmarkStart w:id="165" w:name="_Toc185539981"/>
      <w:bookmarkStart w:id="166" w:name="_Toc185550527"/>
      <w:r>
        <w:t xml:space="preserve">Hình </w:t>
      </w:r>
      <w:fldSimple w:instr=" SEQ Hình \* ARABIC ">
        <w:r w:rsidR="00A60B7E">
          <w:rPr>
            <w:noProof/>
          </w:rPr>
          <w:t>25</w:t>
        </w:r>
      </w:fldSimple>
      <w:r w:rsidR="0049451F" w:rsidRPr="002D14E4">
        <w:t>:</w:t>
      </w:r>
      <w:r w:rsidRPr="003B7553">
        <w:t xml:space="preserve"> Biểu đồ trạng thái use case xem chi tiết mối quan hệ</w:t>
      </w:r>
      <w:bookmarkEnd w:id="165"/>
      <w:bookmarkEnd w:id="166"/>
    </w:p>
    <w:p w14:paraId="1239714A" w14:textId="77777777" w:rsidR="003D3793" w:rsidRPr="003D3793" w:rsidRDefault="003D3793" w:rsidP="003D3793"/>
    <w:p w14:paraId="40BBE140" w14:textId="77777777" w:rsidR="007B6FC5" w:rsidRDefault="007B6FC5" w:rsidP="00E62D6E">
      <w:pPr>
        <w:pStyle w:val="Heading4"/>
        <w:rPr>
          <w:lang w:val="en-US"/>
        </w:rPr>
      </w:pPr>
      <w:r w:rsidRPr="00FC0E64">
        <w:t>Biểu đồ tuần tự</w:t>
      </w:r>
    </w:p>
    <w:p w14:paraId="02BD2507" w14:textId="77777777" w:rsidR="003B7553" w:rsidRDefault="005728A4" w:rsidP="003B7553">
      <w:pPr>
        <w:keepNext/>
        <w:ind w:left="0" w:firstLine="0"/>
      </w:pPr>
      <w:r w:rsidRPr="005728A4">
        <w:rPr>
          <w:noProof/>
        </w:rPr>
        <w:drawing>
          <wp:inline distT="0" distB="0" distL="0" distR="0" wp14:anchorId="365240F9" wp14:editId="0C936428">
            <wp:extent cx="5835106" cy="2833511"/>
            <wp:effectExtent l="0" t="0" r="0" b="5080"/>
            <wp:docPr id="94440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4789" name=""/>
                    <pic:cNvPicPr/>
                  </pic:nvPicPr>
                  <pic:blipFill>
                    <a:blip r:embed="rId38"/>
                    <a:stretch>
                      <a:fillRect/>
                    </a:stretch>
                  </pic:blipFill>
                  <pic:spPr>
                    <a:xfrm>
                      <a:off x="0" y="0"/>
                      <a:ext cx="5838881" cy="2835344"/>
                    </a:xfrm>
                    <a:prstGeom prst="rect">
                      <a:avLst/>
                    </a:prstGeom>
                  </pic:spPr>
                </pic:pic>
              </a:graphicData>
            </a:graphic>
          </wp:inline>
        </w:drawing>
      </w:r>
    </w:p>
    <w:p w14:paraId="2D4229AD" w14:textId="631E1710" w:rsidR="001547F9" w:rsidRPr="003B7553" w:rsidRDefault="003B7553" w:rsidP="0049451F">
      <w:pPr>
        <w:pStyle w:val="Caption"/>
      </w:pPr>
      <w:bookmarkStart w:id="167" w:name="_Toc185539982"/>
      <w:bookmarkStart w:id="168" w:name="_Toc185550528"/>
      <w:r>
        <w:t xml:space="preserve">Hình </w:t>
      </w:r>
      <w:fldSimple w:instr=" SEQ Hình \* ARABIC ">
        <w:r w:rsidR="00A60B7E">
          <w:rPr>
            <w:noProof/>
          </w:rPr>
          <w:t>26</w:t>
        </w:r>
      </w:fldSimple>
      <w:r w:rsidR="0049451F" w:rsidRPr="002D14E4">
        <w:t>:</w:t>
      </w:r>
      <w:r w:rsidRPr="003B7553">
        <w:t xml:space="preserve"> Biểu đồ tuần tự use case xem chi tiết mối quan hệ</w:t>
      </w:r>
      <w:bookmarkEnd w:id="167"/>
      <w:bookmarkEnd w:id="168"/>
    </w:p>
    <w:p w14:paraId="5E45AB2A" w14:textId="77777777" w:rsidR="007B6FC5" w:rsidRDefault="007B6FC5" w:rsidP="00E62D6E">
      <w:pPr>
        <w:pStyle w:val="Heading4"/>
        <w:rPr>
          <w:lang w:val="en-US"/>
        </w:rPr>
      </w:pPr>
      <w:r w:rsidRPr="00FC0E64">
        <w:lastRenderedPageBreak/>
        <w:t>Biểu đồ lớp</w:t>
      </w:r>
    </w:p>
    <w:p w14:paraId="31C44885" w14:textId="77777777" w:rsidR="001547F9" w:rsidRDefault="001547F9" w:rsidP="001547F9">
      <w:pPr>
        <w:keepNext/>
        <w:ind w:left="0" w:firstLine="0"/>
      </w:pPr>
    </w:p>
    <w:p w14:paraId="521EDD1F" w14:textId="77777777" w:rsidR="003B7553" w:rsidRDefault="003B7553" w:rsidP="003B7553">
      <w:pPr>
        <w:pStyle w:val="Caption"/>
        <w:keepNext/>
      </w:pPr>
      <w:r w:rsidRPr="005728A4">
        <w:rPr>
          <w:noProof/>
        </w:rPr>
        <w:drawing>
          <wp:inline distT="0" distB="0" distL="0" distR="0" wp14:anchorId="0D7601E4" wp14:editId="03333384">
            <wp:extent cx="5734050" cy="5028993"/>
            <wp:effectExtent l="0" t="0" r="0" b="0"/>
            <wp:docPr id="473265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5028993"/>
                    </a:xfrm>
                    <a:prstGeom prst="rect">
                      <a:avLst/>
                    </a:prstGeom>
                    <a:noFill/>
                    <a:ln>
                      <a:noFill/>
                    </a:ln>
                  </pic:spPr>
                </pic:pic>
              </a:graphicData>
            </a:graphic>
          </wp:inline>
        </w:drawing>
      </w:r>
    </w:p>
    <w:p w14:paraId="0515E10E" w14:textId="22942244" w:rsidR="003B7553" w:rsidRDefault="003B7553" w:rsidP="003B7553">
      <w:pPr>
        <w:pStyle w:val="Caption"/>
      </w:pPr>
      <w:bookmarkStart w:id="169" w:name="_Toc185539983"/>
      <w:bookmarkStart w:id="170" w:name="_Toc185550529"/>
      <w:r>
        <w:t xml:space="preserve">Hình </w:t>
      </w:r>
      <w:fldSimple w:instr=" SEQ Hình \* ARABIC ">
        <w:r w:rsidR="00A60B7E">
          <w:rPr>
            <w:noProof/>
          </w:rPr>
          <w:t>27</w:t>
        </w:r>
      </w:fldSimple>
      <w:r w:rsidR="0049451F" w:rsidRPr="002D14E4">
        <w:t>:</w:t>
      </w:r>
      <w:r w:rsidR="0049451F" w:rsidRPr="0049451F">
        <w:t xml:space="preserve"> </w:t>
      </w:r>
      <w:r w:rsidRPr="003B7553">
        <w:t xml:space="preserve"> Biểu đồ lớp </w:t>
      </w:r>
      <w:r w:rsidR="00016046">
        <w:t>use case</w:t>
      </w:r>
      <w:r w:rsidRPr="003B7553">
        <w:t xml:space="preserve"> xem chi tiết mối quan hệ</w:t>
      </w:r>
      <w:bookmarkEnd w:id="169"/>
      <w:bookmarkEnd w:id="170"/>
    </w:p>
    <w:p w14:paraId="3367940D" w14:textId="77777777" w:rsidR="001547F9" w:rsidRPr="00460C5A" w:rsidRDefault="001547F9" w:rsidP="00460C5A">
      <w:pPr>
        <w:pStyle w:val="Caption"/>
      </w:pPr>
      <w:r w:rsidRPr="001547F9">
        <w:t xml:space="preserve"> </w:t>
      </w:r>
    </w:p>
    <w:p w14:paraId="27A798E1" w14:textId="77777777" w:rsidR="00FC0E64" w:rsidRDefault="00FC0E64" w:rsidP="00E62D6E">
      <w:pPr>
        <w:pStyle w:val="Heading3"/>
      </w:pPr>
      <w:bookmarkStart w:id="171" w:name="_Toc185540426"/>
      <w:bookmarkStart w:id="172" w:name="_Toc185541936"/>
      <w:bookmarkStart w:id="173" w:name="_Toc185542055"/>
      <w:bookmarkStart w:id="174" w:name="_Toc185550483"/>
      <w:r w:rsidRPr="00FC0E64">
        <w:lastRenderedPageBreak/>
        <w:t xml:space="preserve">Use case </w:t>
      </w:r>
      <w:proofErr w:type="spellStart"/>
      <w:r w:rsidRPr="00FC0E64">
        <w:t>cấp</w:t>
      </w:r>
      <w:proofErr w:type="spellEnd"/>
      <w:r w:rsidRPr="00FC0E64">
        <w:t xml:space="preserve"> </w:t>
      </w:r>
      <w:proofErr w:type="spellStart"/>
      <w:r w:rsidRPr="00FC0E64">
        <w:t>tài</w:t>
      </w:r>
      <w:proofErr w:type="spellEnd"/>
      <w:r w:rsidRPr="00FC0E64">
        <w:t xml:space="preserve"> </w:t>
      </w:r>
      <w:proofErr w:type="spellStart"/>
      <w:r w:rsidRPr="00FC0E64">
        <w:t>khoản</w:t>
      </w:r>
      <w:bookmarkEnd w:id="171"/>
      <w:bookmarkEnd w:id="172"/>
      <w:bookmarkEnd w:id="173"/>
      <w:bookmarkEnd w:id="174"/>
      <w:proofErr w:type="spellEnd"/>
    </w:p>
    <w:p w14:paraId="63A0C7A1" w14:textId="77777777" w:rsidR="007B6FC5" w:rsidRDefault="007B6FC5" w:rsidP="00E62D6E">
      <w:pPr>
        <w:pStyle w:val="Heading4"/>
        <w:rPr>
          <w:lang w:val="en-US"/>
        </w:rPr>
      </w:pPr>
      <w:r w:rsidRPr="00FC0E64">
        <w:t>Biểu đồ hoạt động</w:t>
      </w:r>
    </w:p>
    <w:p w14:paraId="2A1747CD" w14:textId="77777777" w:rsidR="003B7553" w:rsidRDefault="001235BB" w:rsidP="003B7553">
      <w:pPr>
        <w:keepNext/>
        <w:jc w:val="center"/>
      </w:pPr>
      <w:r w:rsidRPr="001235BB">
        <w:rPr>
          <w:noProof/>
          <w:lang w:val="en-US"/>
        </w:rPr>
        <w:drawing>
          <wp:inline distT="0" distB="0" distL="0" distR="0" wp14:anchorId="5E4BFE75" wp14:editId="246DAE7E">
            <wp:extent cx="5835650" cy="5747385"/>
            <wp:effectExtent l="0" t="0" r="0" b="0"/>
            <wp:docPr id="4852700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5650" cy="5747385"/>
                    </a:xfrm>
                    <a:prstGeom prst="rect">
                      <a:avLst/>
                    </a:prstGeom>
                    <a:noFill/>
                    <a:ln>
                      <a:noFill/>
                    </a:ln>
                  </pic:spPr>
                </pic:pic>
              </a:graphicData>
            </a:graphic>
          </wp:inline>
        </w:drawing>
      </w:r>
    </w:p>
    <w:p w14:paraId="5A2A54EB" w14:textId="3C6C8CAD" w:rsidR="001235BB" w:rsidRDefault="003B7553" w:rsidP="003B7553">
      <w:pPr>
        <w:pStyle w:val="Caption"/>
      </w:pPr>
      <w:bookmarkStart w:id="175" w:name="_Toc185539984"/>
      <w:bookmarkStart w:id="176" w:name="_Toc185550530"/>
      <w:r>
        <w:t xml:space="preserve">Hình </w:t>
      </w:r>
      <w:r w:rsidR="002D14E4">
        <w:fldChar w:fldCharType="begin"/>
      </w:r>
      <w:r w:rsidR="002D14E4">
        <w:instrText xml:space="preserve"> SEQ Hình \* ARABIC </w:instrText>
      </w:r>
      <w:r w:rsidR="002D14E4">
        <w:fldChar w:fldCharType="separate"/>
      </w:r>
      <w:r w:rsidR="00A60B7E">
        <w:rPr>
          <w:noProof/>
        </w:rPr>
        <w:t>28</w:t>
      </w:r>
      <w:r w:rsidR="002D14E4">
        <w:fldChar w:fldCharType="end"/>
      </w:r>
      <w:r w:rsidR="0049451F" w:rsidRPr="002D14E4">
        <w:t>:</w:t>
      </w:r>
      <w:r>
        <w:rPr>
          <w:lang w:val="en-US"/>
        </w:rPr>
        <w:t xml:space="preserve"> </w:t>
      </w:r>
      <w:proofErr w:type="spellStart"/>
      <w:r w:rsidRPr="00930E3F">
        <w:rPr>
          <w:lang w:val="en-US"/>
        </w:rPr>
        <w:t>Biểu</w:t>
      </w:r>
      <w:proofErr w:type="spellEnd"/>
      <w:r w:rsidRPr="00930E3F">
        <w:rPr>
          <w:lang w:val="en-US"/>
        </w:rPr>
        <w:t xml:space="preserve"> </w:t>
      </w:r>
      <w:proofErr w:type="spellStart"/>
      <w:r w:rsidRPr="00930E3F">
        <w:rPr>
          <w:lang w:val="en-US"/>
        </w:rPr>
        <w:t>đồ</w:t>
      </w:r>
      <w:proofErr w:type="spellEnd"/>
      <w:r w:rsidRPr="00930E3F">
        <w:rPr>
          <w:lang w:val="en-US"/>
        </w:rPr>
        <w:t xml:space="preserve"> </w:t>
      </w:r>
      <w:proofErr w:type="spellStart"/>
      <w:r w:rsidRPr="00930E3F">
        <w:rPr>
          <w:lang w:val="en-US"/>
        </w:rPr>
        <w:t>hoạt</w:t>
      </w:r>
      <w:proofErr w:type="spellEnd"/>
      <w:r w:rsidRPr="00930E3F">
        <w:rPr>
          <w:lang w:val="en-US"/>
        </w:rPr>
        <w:t xml:space="preserve"> </w:t>
      </w:r>
      <w:proofErr w:type="spellStart"/>
      <w:r w:rsidRPr="00930E3F">
        <w:rPr>
          <w:lang w:val="en-US"/>
        </w:rPr>
        <w:t>động</w:t>
      </w:r>
      <w:proofErr w:type="spellEnd"/>
      <w:r w:rsidRPr="00930E3F">
        <w:rPr>
          <w:lang w:val="en-US"/>
        </w:rPr>
        <w:t xml:space="preserve"> use case </w:t>
      </w:r>
      <w:proofErr w:type="spellStart"/>
      <w:r w:rsidRPr="00930E3F">
        <w:rPr>
          <w:lang w:val="en-US"/>
        </w:rPr>
        <w:t>cấp</w:t>
      </w:r>
      <w:proofErr w:type="spellEnd"/>
      <w:r w:rsidRPr="00930E3F">
        <w:rPr>
          <w:lang w:val="en-US"/>
        </w:rPr>
        <w:t xml:space="preserve"> </w:t>
      </w:r>
      <w:proofErr w:type="spellStart"/>
      <w:r w:rsidRPr="00930E3F">
        <w:rPr>
          <w:lang w:val="en-US"/>
        </w:rPr>
        <w:t>tài</w:t>
      </w:r>
      <w:proofErr w:type="spellEnd"/>
      <w:r w:rsidRPr="00930E3F">
        <w:rPr>
          <w:lang w:val="en-US"/>
        </w:rPr>
        <w:t xml:space="preserve"> </w:t>
      </w:r>
      <w:proofErr w:type="spellStart"/>
      <w:r w:rsidRPr="00930E3F">
        <w:rPr>
          <w:lang w:val="en-US"/>
        </w:rPr>
        <w:t>khoản</w:t>
      </w:r>
      <w:bookmarkEnd w:id="175"/>
      <w:bookmarkEnd w:id="176"/>
      <w:proofErr w:type="spellEnd"/>
    </w:p>
    <w:p w14:paraId="2508A639" w14:textId="77777777" w:rsidR="007B6FC5" w:rsidRDefault="007B6FC5" w:rsidP="00E62D6E">
      <w:pPr>
        <w:pStyle w:val="Heading4"/>
        <w:rPr>
          <w:lang w:val="en-US"/>
        </w:rPr>
      </w:pPr>
      <w:r w:rsidRPr="00FC0E64">
        <w:lastRenderedPageBreak/>
        <w:t>Biểu đồ trạng thái</w:t>
      </w:r>
    </w:p>
    <w:p w14:paraId="57DD8CEE" w14:textId="77777777" w:rsidR="003B7553" w:rsidRDefault="00A72A7B" w:rsidP="003B7553">
      <w:pPr>
        <w:keepNext/>
      </w:pPr>
      <w:r w:rsidRPr="00A72A7B">
        <w:rPr>
          <w:noProof/>
          <w:lang w:val="en-US"/>
        </w:rPr>
        <w:drawing>
          <wp:inline distT="0" distB="0" distL="0" distR="0" wp14:anchorId="1ECBD60B" wp14:editId="306F7A3C">
            <wp:extent cx="5835650" cy="2652889"/>
            <wp:effectExtent l="0" t="0" r="0" b="0"/>
            <wp:docPr id="1683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36891" cy="2653453"/>
                    </a:xfrm>
                    <a:prstGeom prst="rect">
                      <a:avLst/>
                    </a:prstGeom>
                    <a:noFill/>
                    <a:ln>
                      <a:noFill/>
                    </a:ln>
                  </pic:spPr>
                </pic:pic>
              </a:graphicData>
            </a:graphic>
          </wp:inline>
        </w:drawing>
      </w:r>
    </w:p>
    <w:p w14:paraId="69747773" w14:textId="22D0F930" w:rsidR="00A72A7B" w:rsidRDefault="003B7553" w:rsidP="003B7553">
      <w:pPr>
        <w:pStyle w:val="Caption"/>
      </w:pPr>
      <w:bookmarkStart w:id="177" w:name="_Toc185539985"/>
      <w:bookmarkStart w:id="178" w:name="_Toc185550531"/>
      <w:r>
        <w:t xml:space="preserve">Hình </w:t>
      </w:r>
      <w:r w:rsidR="002D14E4">
        <w:fldChar w:fldCharType="begin"/>
      </w:r>
      <w:r w:rsidR="002D14E4">
        <w:instrText xml:space="preserve"> SEQ Hình \* ARABIC </w:instrText>
      </w:r>
      <w:r w:rsidR="002D14E4">
        <w:fldChar w:fldCharType="separate"/>
      </w:r>
      <w:r w:rsidR="00A60B7E">
        <w:rPr>
          <w:noProof/>
        </w:rPr>
        <w:t>29</w:t>
      </w:r>
      <w:r w:rsidR="002D14E4">
        <w:fldChar w:fldCharType="end"/>
      </w:r>
      <w:r w:rsidR="0049451F" w:rsidRPr="002D14E4">
        <w:t>:</w:t>
      </w:r>
      <w:r>
        <w:rPr>
          <w:lang w:val="en-US"/>
        </w:rPr>
        <w:t xml:space="preserve"> </w:t>
      </w:r>
      <w:proofErr w:type="spellStart"/>
      <w:r w:rsidRPr="00613D96">
        <w:rPr>
          <w:lang w:val="en-US"/>
        </w:rPr>
        <w:t>Biểu</w:t>
      </w:r>
      <w:proofErr w:type="spellEnd"/>
      <w:r w:rsidRPr="00613D96">
        <w:rPr>
          <w:lang w:val="en-US"/>
        </w:rPr>
        <w:t xml:space="preserve"> </w:t>
      </w:r>
      <w:proofErr w:type="spellStart"/>
      <w:r w:rsidRPr="00613D96">
        <w:rPr>
          <w:lang w:val="en-US"/>
        </w:rPr>
        <w:t>đồ</w:t>
      </w:r>
      <w:proofErr w:type="spellEnd"/>
      <w:r w:rsidRPr="00613D96">
        <w:rPr>
          <w:lang w:val="en-US"/>
        </w:rPr>
        <w:t xml:space="preserve"> </w:t>
      </w:r>
      <w:proofErr w:type="spellStart"/>
      <w:r w:rsidRPr="00613D96">
        <w:rPr>
          <w:lang w:val="en-US"/>
        </w:rPr>
        <w:t>trạng</w:t>
      </w:r>
      <w:proofErr w:type="spellEnd"/>
      <w:r w:rsidRPr="00613D96">
        <w:rPr>
          <w:lang w:val="en-US"/>
        </w:rPr>
        <w:t xml:space="preserve"> </w:t>
      </w:r>
      <w:proofErr w:type="spellStart"/>
      <w:r w:rsidRPr="00613D96">
        <w:rPr>
          <w:lang w:val="en-US"/>
        </w:rPr>
        <w:t>thái</w:t>
      </w:r>
      <w:proofErr w:type="spellEnd"/>
      <w:r w:rsidRPr="00613D96">
        <w:rPr>
          <w:lang w:val="en-US"/>
        </w:rPr>
        <w:t xml:space="preserve"> use case </w:t>
      </w:r>
      <w:proofErr w:type="spellStart"/>
      <w:r w:rsidRPr="00613D96">
        <w:rPr>
          <w:lang w:val="en-US"/>
        </w:rPr>
        <w:t>cấp</w:t>
      </w:r>
      <w:proofErr w:type="spellEnd"/>
      <w:r w:rsidRPr="00613D96">
        <w:rPr>
          <w:lang w:val="en-US"/>
        </w:rPr>
        <w:t xml:space="preserve"> </w:t>
      </w:r>
      <w:proofErr w:type="spellStart"/>
      <w:r w:rsidRPr="00613D96">
        <w:rPr>
          <w:lang w:val="en-US"/>
        </w:rPr>
        <w:t>tài</w:t>
      </w:r>
      <w:proofErr w:type="spellEnd"/>
      <w:r w:rsidRPr="00613D96">
        <w:rPr>
          <w:lang w:val="en-US"/>
        </w:rPr>
        <w:t xml:space="preserve"> </w:t>
      </w:r>
      <w:proofErr w:type="spellStart"/>
      <w:r w:rsidRPr="00613D96">
        <w:rPr>
          <w:lang w:val="en-US"/>
        </w:rPr>
        <w:t>khoản</w:t>
      </w:r>
      <w:bookmarkEnd w:id="177"/>
      <w:bookmarkEnd w:id="178"/>
      <w:proofErr w:type="spellEnd"/>
    </w:p>
    <w:p w14:paraId="341773AF" w14:textId="77777777" w:rsidR="00A72A7B" w:rsidRPr="00A72A7B" w:rsidRDefault="00A72A7B" w:rsidP="00A72A7B"/>
    <w:p w14:paraId="02BDD28D" w14:textId="77777777" w:rsidR="007B6FC5" w:rsidRDefault="007B6FC5" w:rsidP="00E62D6E">
      <w:pPr>
        <w:pStyle w:val="Heading4"/>
        <w:rPr>
          <w:lang w:val="en-US"/>
        </w:rPr>
      </w:pPr>
      <w:r w:rsidRPr="00FC0E64">
        <w:t>Biểu đồ tuần tự</w:t>
      </w:r>
    </w:p>
    <w:p w14:paraId="474313C2" w14:textId="77777777" w:rsidR="003B7553" w:rsidRDefault="00D41E74" w:rsidP="003B7553">
      <w:pPr>
        <w:keepNext/>
        <w:ind w:left="0" w:firstLine="0"/>
      </w:pPr>
      <w:r w:rsidRPr="00D41E74">
        <w:rPr>
          <w:noProof/>
        </w:rPr>
        <w:drawing>
          <wp:inline distT="0" distB="0" distL="0" distR="0" wp14:anchorId="6540F261" wp14:editId="079F510D">
            <wp:extent cx="5734050" cy="4659630"/>
            <wp:effectExtent l="0" t="0" r="0" b="7620"/>
            <wp:docPr id="200223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3283" name=""/>
                    <pic:cNvPicPr/>
                  </pic:nvPicPr>
                  <pic:blipFill>
                    <a:blip r:embed="rId42"/>
                    <a:stretch>
                      <a:fillRect/>
                    </a:stretch>
                  </pic:blipFill>
                  <pic:spPr>
                    <a:xfrm>
                      <a:off x="0" y="0"/>
                      <a:ext cx="5734050" cy="4659630"/>
                    </a:xfrm>
                    <a:prstGeom prst="rect">
                      <a:avLst/>
                    </a:prstGeom>
                  </pic:spPr>
                </pic:pic>
              </a:graphicData>
            </a:graphic>
          </wp:inline>
        </w:drawing>
      </w:r>
    </w:p>
    <w:p w14:paraId="7359DD95" w14:textId="235F6BFE" w:rsidR="005079D0" w:rsidRDefault="003B7553" w:rsidP="003B7553">
      <w:pPr>
        <w:pStyle w:val="Caption"/>
      </w:pPr>
      <w:bookmarkStart w:id="179" w:name="_Toc185539986"/>
      <w:bookmarkStart w:id="180" w:name="_Toc185550532"/>
      <w:r>
        <w:t xml:space="preserve">Hình </w:t>
      </w:r>
      <w:r w:rsidR="002D14E4">
        <w:fldChar w:fldCharType="begin"/>
      </w:r>
      <w:r w:rsidR="002D14E4">
        <w:instrText xml:space="preserve"> SEQ Hình \* ARABIC </w:instrText>
      </w:r>
      <w:r w:rsidR="002D14E4">
        <w:fldChar w:fldCharType="separate"/>
      </w:r>
      <w:r w:rsidR="00A60B7E">
        <w:rPr>
          <w:noProof/>
        </w:rPr>
        <w:t>30</w:t>
      </w:r>
      <w:r w:rsidR="002D14E4">
        <w:fldChar w:fldCharType="end"/>
      </w:r>
      <w:r w:rsidR="0049451F" w:rsidRPr="002D14E4">
        <w:t>:</w:t>
      </w:r>
      <w:r>
        <w:rPr>
          <w:lang w:val="en-US"/>
        </w:rPr>
        <w:t xml:space="preserve"> </w:t>
      </w:r>
      <w:proofErr w:type="spellStart"/>
      <w:r w:rsidRPr="007D72AA">
        <w:rPr>
          <w:lang w:val="en-US"/>
        </w:rPr>
        <w:t>Biểu</w:t>
      </w:r>
      <w:proofErr w:type="spellEnd"/>
      <w:r w:rsidRPr="007D72AA">
        <w:rPr>
          <w:lang w:val="en-US"/>
        </w:rPr>
        <w:t xml:space="preserve"> </w:t>
      </w:r>
      <w:proofErr w:type="spellStart"/>
      <w:r w:rsidRPr="007D72AA">
        <w:rPr>
          <w:lang w:val="en-US"/>
        </w:rPr>
        <w:t>đồ</w:t>
      </w:r>
      <w:proofErr w:type="spellEnd"/>
      <w:r w:rsidRPr="007D72AA">
        <w:rPr>
          <w:lang w:val="en-US"/>
        </w:rPr>
        <w:t xml:space="preserve"> </w:t>
      </w:r>
      <w:proofErr w:type="spellStart"/>
      <w:r w:rsidRPr="007D72AA">
        <w:rPr>
          <w:lang w:val="en-US"/>
        </w:rPr>
        <w:t>tuần</w:t>
      </w:r>
      <w:proofErr w:type="spellEnd"/>
      <w:r w:rsidRPr="007D72AA">
        <w:rPr>
          <w:lang w:val="en-US"/>
        </w:rPr>
        <w:t xml:space="preserve"> </w:t>
      </w:r>
      <w:proofErr w:type="spellStart"/>
      <w:r w:rsidRPr="007D72AA">
        <w:rPr>
          <w:lang w:val="en-US"/>
        </w:rPr>
        <w:t>tự</w:t>
      </w:r>
      <w:proofErr w:type="spellEnd"/>
      <w:r w:rsidRPr="007D72AA">
        <w:rPr>
          <w:lang w:val="en-US"/>
        </w:rPr>
        <w:t xml:space="preserve"> use case </w:t>
      </w:r>
      <w:proofErr w:type="spellStart"/>
      <w:r w:rsidRPr="007D72AA">
        <w:rPr>
          <w:lang w:val="en-US"/>
        </w:rPr>
        <w:t>cấp</w:t>
      </w:r>
      <w:proofErr w:type="spellEnd"/>
      <w:r w:rsidRPr="007D72AA">
        <w:rPr>
          <w:lang w:val="en-US"/>
        </w:rPr>
        <w:t xml:space="preserve"> </w:t>
      </w:r>
      <w:proofErr w:type="spellStart"/>
      <w:r w:rsidRPr="007D72AA">
        <w:rPr>
          <w:lang w:val="en-US"/>
        </w:rPr>
        <w:t>tài</w:t>
      </w:r>
      <w:proofErr w:type="spellEnd"/>
      <w:r w:rsidRPr="007D72AA">
        <w:rPr>
          <w:lang w:val="en-US"/>
        </w:rPr>
        <w:t xml:space="preserve"> </w:t>
      </w:r>
      <w:proofErr w:type="spellStart"/>
      <w:r w:rsidRPr="007D72AA">
        <w:rPr>
          <w:lang w:val="en-US"/>
        </w:rPr>
        <w:t>khoản</w:t>
      </w:r>
      <w:bookmarkEnd w:id="179"/>
      <w:bookmarkEnd w:id="180"/>
      <w:proofErr w:type="spellEnd"/>
    </w:p>
    <w:p w14:paraId="59968162" w14:textId="77777777" w:rsidR="007B6FC5" w:rsidRPr="00FC0E64" w:rsidRDefault="007B6FC5" w:rsidP="00E62D6E">
      <w:pPr>
        <w:pStyle w:val="Heading4"/>
        <w:rPr>
          <w:rStyle w:val="Emphasis"/>
          <w:i/>
          <w:iCs w:val="0"/>
        </w:rPr>
      </w:pPr>
      <w:r w:rsidRPr="00FC0E64">
        <w:lastRenderedPageBreak/>
        <w:t>Biểu đồ lớp</w:t>
      </w:r>
    </w:p>
    <w:p w14:paraId="7DEE67F0" w14:textId="77777777" w:rsidR="003B7553" w:rsidRDefault="00D41E74" w:rsidP="003B7553">
      <w:pPr>
        <w:keepNext/>
        <w:ind w:left="0" w:firstLine="0"/>
      </w:pPr>
      <w:r w:rsidRPr="00D41E74">
        <w:rPr>
          <w:noProof/>
        </w:rPr>
        <w:drawing>
          <wp:inline distT="0" distB="0" distL="0" distR="0" wp14:anchorId="05F52316" wp14:editId="284FC1C9">
            <wp:extent cx="5734050" cy="6653530"/>
            <wp:effectExtent l="0" t="0" r="0" b="0"/>
            <wp:docPr id="5669236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6653530"/>
                    </a:xfrm>
                    <a:prstGeom prst="rect">
                      <a:avLst/>
                    </a:prstGeom>
                    <a:noFill/>
                    <a:ln>
                      <a:noFill/>
                    </a:ln>
                  </pic:spPr>
                </pic:pic>
              </a:graphicData>
            </a:graphic>
          </wp:inline>
        </w:drawing>
      </w:r>
    </w:p>
    <w:p w14:paraId="3E164C23" w14:textId="7F096FE9" w:rsidR="00967347" w:rsidRDefault="003B7553" w:rsidP="003B7553">
      <w:pPr>
        <w:pStyle w:val="Caption"/>
      </w:pPr>
      <w:bookmarkStart w:id="181" w:name="_Toc185539987"/>
      <w:bookmarkStart w:id="182" w:name="_Toc185550533"/>
      <w:r>
        <w:t xml:space="preserve">Hình </w:t>
      </w:r>
      <w:r w:rsidR="002D14E4">
        <w:fldChar w:fldCharType="begin"/>
      </w:r>
      <w:r w:rsidR="002D14E4">
        <w:instrText xml:space="preserve"> SEQ Hình \* ARABIC </w:instrText>
      </w:r>
      <w:r w:rsidR="002D14E4">
        <w:fldChar w:fldCharType="separate"/>
      </w:r>
      <w:r w:rsidR="00A60B7E">
        <w:rPr>
          <w:noProof/>
        </w:rPr>
        <w:t>31</w:t>
      </w:r>
      <w:r w:rsidR="002D14E4">
        <w:fldChar w:fldCharType="end"/>
      </w:r>
      <w:r w:rsidR="0049451F" w:rsidRPr="002D14E4">
        <w:t>:</w:t>
      </w:r>
      <w:r>
        <w:rPr>
          <w:lang w:val="en-US"/>
        </w:rPr>
        <w:t xml:space="preserve"> </w:t>
      </w:r>
      <w:proofErr w:type="spellStart"/>
      <w:r w:rsidRPr="00187203">
        <w:rPr>
          <w:lang w:val="en-US"/>
        </w:rPr>
        <w:t>Biểu</w:t>
      </w:r>
      <w:proofErr w:type="spellEnd"/>
      <w:r w:rsidRPr="00187203">
        <w:rPr>
          <w:lang w:val="en-US"/>
        </w:rPr>
        <w:t xml:space="preserve"> </w:t>
      </w:r>
      <w:proofErr w:type="spellStart"/>
      <w:r w:rsidRPr="00187203">
        <w:rPr>
          <w:lang w:val="en-US"/>
        </w:rPr>
        <w:t>đồ</w:t>
      </w:r>
      <w:proofErr w:type="spellEnd"/>
      <w:r w:rsidRPr="00187203">
        <w:rPr>
          <w:lang w:val="en-US"/>
        </w:rPr>
        <w:t xml:space="preserve"> </w:t>
      </w:r>
      <w:proofErr w:type="spellStart"/>
      <w:r w:rsidRPr="00187203">
        <w:rPr>
          <w:lang w:val="en-US"/>
        </w:rPr>
        <w:t>lớp</w:t>
      </w:r>
      <w:proofErr w:type="spellEnd"/>
      <w:r w:rsidRPr="00187203">
        <w:rPr>
          <w:lang w:val="en-US"/>
        </w:rPr>
        <w:t xml:space="preserve"> use case </w:t>
      </w:r>
      <w:proofErr w:type="spellStart"/>
      <w:r w:rsidRPr="00187203">
        <w:rPr>
          <w:lang w:val="en-US"/>
        </w:rPr>
        <w:t>cấp</w:t>
      </w:r>
      <w:proofErr w:type="spellEnd"/>
      <w:r w:rsidRPr="00187203">
        <w:rPr>
          <w:lang w:val="en-US"/>
        </w:rPr>
        <w:t xml:space="preserve"> </w:t>
      </w:r>
      <w:proofErr w:type="spellStart"/>
      <w:r w:rsidRPr="00187203">
        <w:rPr>
          <w:lang w:val="en-US"/>
        </w:rPr>
        <w:t>tài</w:t>
      </w:r>
      <w:proofErr w:type="spellEnd"/>
      <w:r w:rsidRPr="00187203">
        <w:rPr>
          <w:lang w:val="en-US"/>
        </w:rPr>
        <w:t xml:space="preserve"> </w:t>
      </w:r>
      <w:proofErr w:type="spellStart"/>
      <w:r w:rsidRPr="00187203">
        <w:rPr>
          <w:lang w:val="en-US"/>
        </w:rPr>
        <w:t>khoản</w:t>
      </w:r>
      <w:bookmarkEnd w:id="181"/>
      <w:bookmarkEnd w:id="182"/>
      <w:proofErr w:type="spellEnd"/>
    </w:p>
    <w:p w14:paraId="7873AE8E" w14:textId="77777777" w:rsidR="00FC0E64" w:rsidRDefault="00FC0E64" w:rsidP="00E62D6E">
      <w:pPr>
        <w:pStyle w:val="Heading3"/>
      </w:pPr>
      <w:bookmarkStart w:id="183" w:name="_Toc185540427"/>
      <w:bookmarkStart w:id="184" w:name="_Toc185541937"/>
      <w:bookmarkStart w:id="185" w:name="_Toc185542056"/>
      <w:bookmarkStart w:id="186" w:name="_Toc185550484"/>
      <w:r w:rsidRPr="00FC0E64">
        <w:lastRenderedPageBreak/>
        <w:t xml:space="preserve">Use case </w:t>
      </w:r>
      <w:proofErr w:type="spellStart"/>
      <w:r w:rsidRPr="00FC0E64">
        <w:t>quản</w:t>
      </w:r>
      <w:proofErr w:type="spellEnd"/>
      <w:r w:rsidRPr="00FC0E64">
        <w:t xml:space="preserve"> </w:t>
      </w:r>
      <w:proofErr w:type="spellStart"/>
      <w:r w:rsidRPr="00FC0E64">
        <w:t>lý</w:t>
      </w:r>
      <w:proofErr w:type="spellEnd"/>
      <w:r w:rsidRPr="00FC0E64">
        <w:t xml:space="preserve"> </w:t>
      </w:r>
      <w:proofErr w:type="spellStart"/>
      <w:r w:rsidRPr="00FC0E64">
        <w:t>tài</w:t>
      </w:r>
      <w:proofErr w:type="spellEnd"/>
      <w:r w:rsidRPr="00FC0E64">
        <w:t xml:space="preserve"> </w:t>
      </w:r>
      <w:proofErr w:type="spellStart"/>
      <w:r w:rsidRPr="00FC0E64">
        <w:t>khoản</w:t>
      </w:r>
      <w:bookmarkEnd w:id="183"/>
      <w:bookmarkEnd w:id="184"/>
      <w:bookmarkEnd w:id="185"/>
      <w:bookmarkEnd w:id="186"/>
      <w:proofErr w:type="spellEnd"/>
    </w:p>
    <w:p w14:paraId="08FC879C" w14:textId="77777777" w:rsidR="00967347" w:rsidRDefault="007B6FC5" w:rsidP="00E62D6E">
      <w:pPr>
        <w:pStyle w:val="Heading4"/>
        <w:rPr>
          <w:lang w:val="en-US"/>
        </w:rPr>
      </w:pPr>
      <w:r w:rsidRPr="00FC0E64">
        <w:t>Biểu đồ hoạt động</w:t>
      </w:r>
    </w:p>
    <w:p w14:paraId="5AEB0F43" w14:textId="77777777" w:rsidR="003B7553" w:rsidRDefault="00396498" w:rsidP="003B7553">
      <w:pPr>
        <w:keepNext/>
      </w:pPr>
      <w:r w:rsidRPr="00396498">
        <w:rPr>
          <w:noProof/>
          <w:lang w:val="en-US"/>
        </w:rPr>
        <w:drawing>
          <wp:inline distT="0" distB="0" distL="0" distR="0" wp14:anchorId="16C9F7BD" wp14:editId="5D31DE95">
            <wp:extent cx="5835650" cy="5835650"/>
            <wp:effectExtent l="0" t="0" r="0" b="0"/>
            <wp:docPr id="1523273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14:paraId="06B561E6" w14:textId="4B624249" w:rsidR="006D40D6" w:rsidRPr="003B7553" w:rsidRDefault="003B7553" w:rsidP="003B7553">
      <w:pPr>
        <w:pStyle w:val="Caption"/>
      </w:pPr>
      <w:bookmarkStart w:id="187" w:name="_Toc185539988"/>
      <w:bookmarkStart w:id="188" w:name="_Toc185550534"/>
      <w:r>
        <w:t xml:space="preserve">Hình </w:t>
      </w:r>
      <w:fldSimple w:instr=" SEQ Hình \* ARABIC ">
        <w:r w:rsidR="00A60B7E">
          <w:rPr>
            <w:noProof/>
          </w:rPr>
          <w:t>32</w:t>
        </w:r>
      </w:fldSimple>
      <w:r w:rsidR="0049451F" w:rsidRPr="002D14E4">
        <w:t>:</w:t>
      </w:r>
      <w:r w:rsidRPr="003B7553">
        <w:t xml:space="preserve"> Biểu đồ hoạt động quản lý tài khoản</w:t>
      </w:r>
      <w:bookmarkEnd w:id="187"/>
      <w:bookmarkEnd w:id="188"/>
    </w:p>
    <w:p w14:paraId="77795EE3" w14:textId="77777777" w:rsidR="000F3A56" w:rsidRPr="006D40D6" w:rsidRDefault="000F3A56" w:rsidP="000F3A56"/>
    <w:p w14:paraId="063A1C5C" w14:textId="77777777" w:rsidR="007B6FC5" w:rsidRDefault="007B6FC5" w:rsidP="007B6FC5">
      <w:pPr>
        <w:pStyle w:val="Heading4"/>
        <w:rPr>
          <w:lang w:val="en-US"/>
        </w:rPr>
      </w:pPr>
      <w:r w:rsidRPr="00FC0E64">
        <w:lastRenderedPageBreak/>
        <w:t>Biểu đồ trạng thái</w:t>
      </w:r>
    </w:p>
    <w:p w14:paraId="7E5EAC7E" w14:textId="77777777" w:rsidR="003B7553" w:rsidRDefault="0034492A" w:rsidP="003B7553">
      <w:pPr>
        <w:keepNext/>
      </w:pPr>
      <w:r w:rsidRPr="0034492A">
        <w:rPr>
          <w:noProof/>
          <w:lang w:val="en-US"/>
        </w:rPr>
        <w:drawing>
          <wp:inline distT="0" distB="0" distL="0" distR="0" wp14:anchorId="5D34DA8F" wp14:editId="4FB19762">
            <wp:extent cx="5835650" cy="3237230"/>
            <wp:effectExtent l="0" t="0" r="0" b="1270"/>
            <wp:docPr id="9319814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35650" cy="3237230"/>
                    </a:xfrm>
                    <a:prstGeom prst="rect">
                      <a:avLst/>
                    </a:prstGeom>
                    <a:noFill/>
                    <a:ln>
                      <a:noFill/>
                    </a:ln>
                  </pic:spPr>
                </pic:pic>
              </a:graphicData>
            </a:graphic>
          </wp:inline>
        </w:drawing>
      </w:r>
    </w:p>
    <w:p w14:paraId="110C4B06" w14:textId="120333F2" w:rsidR="0034492A" w:rsidRDefault="003B7553" w:rsidP="003B7553">
      <w:pPr>
        <w:pStyle w:val="Caption"/>
      </w:pPr>
      <w:bookmarkStart w:id="189" w:name="_Toc185539989"/>
      <w:bookmarkStart w:id="190" w:name="_Toc185550535"/>
      <w:r>
        <w:t xml:space="preserve">Hình </w:t>
      </w:r>
      <w:fldSimple w:instr=" SEQ Hình \* ARABIC ">
        <w:r w:rsidR="00A60B7E">
          <w:rPr>
            <w:noProof/>
          </w:rPr>
          <w:t>33</w:t>
        </w:r>
      </w:fldSimple>
      <w:r w:rsidR="0049451F" w:rsidRPr="002D14E4">
        <w:t>:</w:t>
      </w:r>
      <w:r w:rsidRPr="003B7553">
        <w:t xml:space="preserve"> </w:t>
      </w:r>
      <w:r w:rsidRPr="001128D2">
        <w:t>Biểu đồ trạng thái use case quản lý tài khoản</w:t>
      </w:r>
      <w:bookmarkEnd w:id="189"/>
      <w:bookmarkEnd w:id="190"/>
    </w:p>
    <w:p w14:paraId="1FA6D25D" w14:textId="77777777" w:rsidR="007B6FC5" w:rsidRDefault="007B6FC5" w:rsidP="007B6FC5">
      <w:pPr>
        <w:pStyle w:val="Heading4"/>
        <w:rPr>
          <w:lang w:val="en-US"/>
        </w:rPr>
      </w:pPr>
      <w:r w:rsidRPr="00FC0E64">
        <w:lastRenderedPageBreak/>
        <w:t>Biểu đồ tuần tự</w:t>
      </w:r>
    </w:p>
    <w:p w14:paraId="5DE10191" w14:textId="77777777" w:rsidR="005B3910" w:rsidRDefault="00D11BAC" w:rsidP="005B3910">
      <w:pPr>
        <w:keepNext/>
        <w:rPr>
          <w:lang w:val="en-US"/>
        </w:rPr>
      </w:pPr>
      <w:r w:rsidRPr="00D11BAC">
        <w:rPr>
          <w:noProof/>
          <w:lang w:val="en-US"/>
        </w:rPr>
        <w:drawing>
          <wp:inline distT="0" distB="0" distL="0" distR="0" wp14:anchorId="6B0978F8" wp14:editId="6572B149">
            <wp:extent cx="5733661" cy="4267200"/>
            <wp:effectExtent l="0" t="0" r="635" b="0"/>
            <wp:docPr id="21219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61348" name=""/>
                    <pic:cNvPicPr/>
                  </pic:nvPicPr>
                  <pic:blipFill>
                    <a:blip r:embed="rId46"/>
                    <a:stretch>
                      <a:fillRect/>
                    </a:stretch>
                  </pic:blipFill>
                  <pic:spPr>
                    <a:xfrm>
                      <a:off x="0" y="0"/>
                      <a:ext cx="5735243" cy="4268377"/>
                    </a:xfrm>
                    <a:prstGeom prst="rect">
                      <a:avLst/>
                    </a:prstGeom>
                  </pic:spPr>
                </pic:pic>
              </a:graphicData>
            </a:graphic>
          </wp:inline>
        </w:drawing>
      </w:r>
    </w:p>
    <w:p w14:paraId="1C05F1F8" w14:textId="77777777" w:rsidR="003B7553" w:rsidRDefault="00C250F5" w:rsidP="003B7553">
      <w:pPr>
        <w:keepNext/>
      </w:pPr>
      <w:r w:rsidRPr="00C250F5">
        <w:rPr>
          <w:noProof/>
          <w:lang w:val="en-US"/>
        </w:rPr>
        <w:drawing>
          <wp:inline distT="0" distB="0" distL="0" distR="0" wp14:anchorId="7C082CA3" wp14:editId="60A5515D">
            <wp:extent cx="5835650" cy="3755390"/>
            <wp:effectExtent l="0" t="0" r="0" b="0"/>
            <wp:docPr id="3023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735" name=""/>
                    <pic:cNvPicPr/>
                  </pic:nvPicPr>
                  <pic:blipFill>
                    <a:blip r:embed="rId47"/>
                    <a:stretch>
                      <a:fillRect/>
                    </a:stretch>
                  </pic:blipFill>
                  <pic:spPr>
                    <a:xfrm>
                      <a:off x="0" y="0"/>
                      <a:ext cx="5835650" cy="3755390"/>
                    </a:xfrm>
                    <a:prstGeom prst="rect">
                      <a:avLst/>
                    </a:prstGeom>
                  </pic:spPr>
                </pic:pic>
              </a:graphicData>
            </a:graphic>
          </wp:inline>
        </w:drawing>
      </w:r>
    </w:p>
    <w:p w14:paraId="2B2065DA" w14:textId="75DB593F" w:rsidR="00C250F5" w:rsidRPr="003B7553" w:rsidRDefault="003B7553" w:rsidP="003B7553">
      <w:pPr>
        <w:pStyle w:val="Caption"/>
      </w:pPr>
      <w:bookmarkStart w:id="191" w:name="_Toc185539990"/>
      <w:bookmarkStart w:id="192" w:name="_Toc185550536"/>
      <w:r>
        <w:t xml:space="preserve">Hình </w:t>
      </w:r>
      <w:fldSimple w:instr=" SEQ Hình \* ARABIC ">
        <w:r w:rsidR="00A60B7E">
          <w:rPr>
            <w:noProof/>
          </w:rPr>
          <w:t>34</w:t>
        </w:r>
      </w:fldSimple>
      <w:r w:rsidR="0049451F" w:rsidRPr="002D14E4">
        <w:t>:</w:t>
      </w:r>
      <w:r w:rsidRPr="003B7553">
        <w:t xml:space="preserve"> Biểu đồ tuân tự use case quản lý tài khoản</w:t>
      </w:r>
      <w:bookmarkEnd w:id="191"/>
      <w:bookmarkEnd w:id="192"/>
    </w:p>
    <w:p w14:paraId="14F01CDD" w14:textId="77777777" w:rsidR="007B6FC5" w:rsidRDefault="007B6FC5" w:rsidP="007B6FC5">
      <w:pPr>
        <w:pStyle w:val="Heading4"/>
        <w:rPr>
          <w:lang w:val="en-US"/>
        </w:rPr>
      </w:pPr>
      <w:r w:rsidRPr="00FC0E64">
        <w:lastRenderedPageBreak/>
        <w:t>Biểu đồ lớp</w:t>
      </w:r>
    </w:p>
    <w:p w14:paraId="5A8FF465" w14:textId="77777777" w:rsidR="003B7553" w:rsidRDefault="00D11BAC" w:rsidP="003B7553">
      <w:pPr>
        <w:keepNext/>
      </w:pPr>
      <w:r w:rsidRPr="00D11BAC">
        <w:rPr>
          <w:noProof/>
        </w:rPr>
        <w:drawing>
          <wp:inline distT="0" distB="0" distL="0" distR="0" wp14:anchorId="412F4935" wp14:editId="4E1849B9">
            <wp:extent cx="5734050" cy="4808220"/>
            <wp:effectExtent l="0" t="0" r="0" b="0"/>
            <wp:docPr id="2257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6890" name=""/>
                    <pic:cNvPicPr/>
                  </pic:nvPicPr>
                  <pic:blipFill>
                    <a:blip r:embed="rId48"/>
                    <a:stretch>
                      <a:fillRect/>
                    </a:stretch>
                  </pic:blipFill>
                  <pic:spPr>
                    <a:xfrm>
                      <a:off x="0" y="0"/>
                      <a:ext cx="5734050" cy="4808220"/>
                    </a:xfrm>
                    <a:prstGeom prst="rect">
                      <a:avLst/>
                    </a:prstGeom>
                  </pic:spPr>
                </pic:pic>
              </a:graphicData>
            </a:graphic>
          </wp:inline>
        </w:drawing>
      </w:r>
    </w:p>
    <w:p w14:paraId="5F9FA3AD" w14:textId="65746208" w:rsidR="00BA33AF" w:rsidRDefault="003B7553" w:rsidP="003B7553">
      <w:pPr>
        <w:pStyle w:val="Caption"/>
      </w:pPr>
      <w:bookmarkStart w:id="193" w:name="_Toc185539991"/>
      <w:bookmarkStart w:id="194" w:name="_Toc185550537"/>
      <w:r>
        <w:t xml:space="preserve">Hình </w:t>
      </w:r>
      <w:r w:rsidR="002D14E4">
        <w:fldChar w:fldCharType="begin"/>
      </w:r>
      <w:r w:rsidR="002D14E4">
        <w:instrText xml:space="preserve"> SEQ Hình \* ARABIC </w:instrText>
      </w:r>
      <w:r w:rsidR="002D14E4">
        <w:fldChar w:fldCharType="separate"/>
      </w:r>
      <w:r w:rsidR="00A60B7E">
        <w:rPr>
          <w:noProof/>
        </w:rPr>
        <w:t>35</w:t>
      </w:r>
      <w:r w:rsidR="002D14E4">
        <w:fldChar w:fldCharType="end"/>
      </w:r>
      <w:r w:rsidR="0049451F" w:rsidRPr="002D14E4">
        <w:t>:</w:t>
      </w:r>
      <w:r>
        <w:rPr>
          <w:lang w:val="en-US"/>
        </w:rPr>
        <w:t xml:space="preserve"> </w:t>
      </w:r>
      <w:proofErr w:type="spellStart"/>
      <w:r w:rsidRPr="00E43C25">
        <w:rPr>
          <w:lang w:val="en-US"/>
        </w:rPr>
        <w:t>Biểu</w:t>
      </w:r>
      <w:proofErr w:type="spellEnd"/>
      <w:r w:rsidRPr="00E43C25">
        <w:rPr>
          <w:lang w:val="en-US"/>
        </w:rPr>
        <w:t xml:space="preserve"> </w:t>
      </w:r>
      <w:proofErr w:type="spellStart"/>
      <w:r w:rsidRPr="00E43C25">
        <w:rPr>
          <w:lang w:val="en-US"/>
        </w:rPr>
        <w:t>đồ</w:t>
      </w:r>
      <w:proofErr w:type="spellEnd"/>
      <w:r w:rsidRPr="00E43C25">
        <w:rPr>
          <w:lang w:val="en-US"/>
        </w:rPr>
        <w:t xml:space="preserve"> </w:t>
      </w:r>
      <w:proofErr w:type="spellStart"/>
      <w:r w:rsidRPr="00E43C25">
        <w:rPr>
          <w:lang w:val="en-US"/>
        </w:rPr>
        <w:t>lớp</w:t>
      </w:r>
      <w:proofErr w:type="spellEnd"/>
      <w:r w:rsidRPr="00E43C25">
        <w:rPr>
          <w:lang w:val="en-US"/>
        </w:rPr>
        <w:t xml:space="preserve"> use case </w:t>
      </w:r>
      <w:proofErr w:type="spellStart"/>
      <w:r w:rsidRPr="00E43C25">
        <w:rPr>
          <w:lang w:val="en-US"/>
        </w:rPr>
        <w:t>quản</w:t>
      </w:r>
      <w:proofErr w:type="spellEnd"/>
      <w:r w:rsidRPr="00E43C25">
        <w:rPr>
          <w:lang w:val="en-US"/>
        </w:rPr>
        <w:t xml:space="preserve"> </w:t>
      </w:r>
      <w:proofErr w:type="spellStart"/>
      <w:r w:rsidRPr="00E43C25">
        <w:rPr>
          <w:lang w:val="en-US"/>
        </w:rPr>
        <w:t>lý</w:t>
      </w:r>
      <w:proofErr w:type="spellEnd"/>
      <w:r w:rsidRPr="00E43C25">
        <w:rPr>
          <w:lang w:val="en-US"/>
        </w:rPr>
        <w:t xml:space="preserve"> </w:t>
      </w:r>
      <w:proofErr w:type="spellStart"/>
      <w:r w:rsidRPr="00E43C25">
        <w:rPr>
          <w:lang w:val="en-US"/>
        </w:rPr>
        <w:t>tài</w:t>
      </w:r>
      <w:proofErr w:type="spellEnd"/>
      <w:r w:rsidRPr="00E43C25">
        <w:rPr>
          <w:lang w:val="en-US"/>
        </w:rPr>
        <w:t xml:space="preserve"> </w:t>
      </w:r>
      <w:proofErr w:type="spellStart"/>
      <w:r w:rsidRPr="00E43C25">
        <w:rPr>
          <w:lang w:val="en-US"/>
        </w:rPr>
        <w:t>khoản</w:t>
      </w:r>
      <w:bookmarkEnd w:id="193"/>
      <w:bookmarkEnd w:id="194"/>
      <w:proofErr w:type="spellEnd"/>
    </w:p>
    <w:p w14:paraId="0A570DA6" w14:textId="77777777" w:rsidR="00BA33AF" w:rsidRPr="003B7553" w:rsidRDefault="003B7553" w:rsidP="00BA33AF">
      <w:pPr>
        <w:pStyle w:val="Caption"/>
        <w:rPr>
          <w:lang w:val="en-US"/>
        </w:rPr>
      </w:pPr>
      <w:r>
        <w:rPr>
          <w:lang w:val="en-US"/>
        </w:rPr>
        <w:t>=</w:t>
      </w:r>
    </w:p>
    <w:p w14:paraId="48B35F10" w14:textId="77777777" w:rsidR="00FC0E64" w:rsidRDefault="00FC0E64" w:rsidP="00FC0E64">
      <w:pPr>
        <w:pStyle w:val="Heading3"/>
      </w:pPr>
      <w:bookmarkStart w:id="195" w:name="_Toc185540428"/>
      <w:bookmarkStart w:id="196" w:name="_Toc185541938"/>
      <w:bookmarkStart w:id="197" w:name="_Toc185542057"/>
      <w:bookmarkStart w:id="198" w:name="_Toc185550485"/>
      <w:r w:rsidRPr="00FC0E64">
        <w:lastRenderedPageBreak/>
        <w:t xml:space="preserve">Use case </w:t>
      </w:r>
      <w:proofErr w:type="spellStart"/>
      <w:r w:rsidRPr="00FC0E64">
        <w:t>quản</w:t>
      </w:r>
      <w:proofErr w:type="spellEnd"/>
      <w:r w:rsidRPr="00FC0E64">
        <w:t xml:space="preserve"> </w:t>
      </w:r>
      <w:proofErr w:type="spellStart"/>
      <w:r w:rsidRPr="00FC0E64">
        <w:t>lý</w:t>
      </w:r>
      <w:proofErr w:type="spellEnd"/>
      <w:r w:rsidRPr="00FC0E64">
        <w:t xml:space="preserve"> </w:t>
      </w:r>
      <w:proofErr w:type="spellStart"/>
      <w:r w:rsidRPr="00FC0E64">
        <w:t>sự</w:t>
      </w:r>
      <w:proofErr w:type="spellEnd"/>
      <w:r w:rsidRPr="00FC0E64">
        <w:t xml:space="preserve"> </w:t>
      </w:r>
      <w:proofErr w:type="spellStart"/>
      <w:r w:rsidRPr="00FC0E64">
        <w:t>kiện</w:t>
      </w:r>
      <w:bookmarkEnd w:id="195"/>
      <w:bookmarkEnd w:id="196"/>
      <w:bookmarkEnd w:id="197"/>
      <w:bookmarkEnd w:id="198"/>
      <w:proofErr w:type="spellEnd"/>
    </w:p>
    <w:p w14:paraId="2452C6C6" w14:textId="77777777" w:rsidR="007B6FC5" w:rsidRDefault="007B6FC5" w:rsidP="007B6FC5">
      <w:pPr>
        <w:pStyle w:val="Heading4"/>
        <w:rPr>
          <w:lang w:val="en-US"/>
        </w:rPr>
      </w:pPr>
      <w:r w:rsidRPr="00FC0E64">
        <w:t>Biểu đồ hoạt động</w:t>
      </w:r>
    </w:p>
    <w:p w14:paraId="16A06B3B" w14:textId="77777777" w:rsidR="003B7553" w:rsidRDefault="00396498" w:rsidP="003B7553">
      <w:pPr>
        <w:keepNext/>
      </w:pPr>
      <w:r w:rsidRPr="00396498">
        <w:rPr>
          <w:noProof/>
          <w:lang w:val="en-US"/>
        </w:rPr>
        <w:drawing>
          <wp:inline distT="0" distB="0" distL="0" distR="0" wp14:anchorId="14D12563" wp14:editId="3693FF03">
            <wp:extent cx="5835650" cy="5835650"/>
            <wp:effectExtent l="0" t="0" r="0" b="0"/>
            <wp:docPr id="1215224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14:paraId="233E6CFC" w14:textId="2AD7C3F8" w:rsidR="00396498" w:rsidRPr="003B7553" w:rsidRDefault="003B7553" w:rsidP="003B7553">
      <w:pPr>
        <w:pStyle w:val="Caption"/>
      </w:pPr>
      <w:bookmarkStart w:id="199" w:name="_Toc185539992"/>
      <w:bookmarkStart w:id="200" w:name="_Toc185550538"/>
      <w:r>
        <w:t xml:space="preserve">Hình </w:t>
      </w:r>
      <w:fldSimple w:instr=" SEQ Hình \* ARABIC ">
        <w:r w:rsidR="00A60B7E">
          <w:rPr>
            <w:noProof/>
          </w:rPr>
          <w:t>36</w:t>
        </w:r>
      </w:fldSimple>
      <w:r w:rsidR="0049451F" w:rsidRPr="002D14E4">
        <w:t>:</w:t>
      </w:r>
      <w:r w:rsidRPr="003B7553">
        <w:t xml:space="preserve"> Biểu đồ hoạt động use case quản lý sự kiện</w:t>
      </w:r>
      <w:bookmarkEnd w:id="199"/>
      <w:bookmarkEnd w:id="200"/>
    </w:p>
    <w:p w14:paraId="2CE7BC04" w14:textId="77777777" w:rsidR="007B6FC5" w:rsidRDefault="007B6FC5" w:rsidP="007B6FC5">
      <w:pPr>
        <w:pStyle w:val="Heading4"/>
        <w:rPr>
          <w:lang w:val="en-US"/>
        </w:rPr>
      </w:pPr>
      <w:r w:rsidRPr="00FC0E64">
        <w:lastRenderedPageBreak/>
        <w:t>Biểu đồ trạng thái</w:t>
      </w:r>
    </w:p>
    <w:p w14:paraId="5124AF55" w14:textId="77777777" w:rsidR="003B7553" w:rsidRDefault="003724CC" w:rsidP="003B7553">
      <w:pPr>
        <w:keepNext/>
      </w:pPr>
      <w:r w:rsidRPr="003724CC">
        <w:rPr>
          <w:noProof/>
          <w:lang w:val="en-US"/>
        </w:rPr>
        <w:drawing>
          <wp:inline distT="0" distB="0" distL="0" distR="0" wp14:anchorId="66AAEAD5" wp14:editId="45FFD7ED">
            <wp:extent cx="5834569" cy="2878667"/>
            <wp:effectExtent l="0" t="0" r="0" b="0"/>
            <wp:docPr id="207084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841163" cy="2881920"/>
                    </a:xfrm>
                    <a:prstGeom prst="rect">
                      <a:avLst/>
                    </a:prstGeom>
                    <a:noFill/>
                    <a:ln>
                      <a:noFill/>
                    </a:ln>
                  </pic:spPr>
                </pic:pic>
              </a:graphicData>
            </a:graphic>
          </wp:inline>
        </w:drawing>
      </w:r>
    </w:p>
    <w:p w14:paraId="07672D78" w14:textId="6815C8CA" w:rsidR="003724CC" w:rsidRPr="003B7553" w:rsidRDefault="003B7553" w:rsidP="003B7553">
      <w:pPr>
        <w:pStyle w:val="Caption"/>
      </w:pPr>
      <w:bookmarkStart w:id="201" w:name="_Toc185539993"/>
      <w:bookmarkStart w:id="202" w:name="_Toc185550539"/>
      <w:r>
        <w:t xml:space="preserve">Hình </w:t>
      </w:r>
      <w:fldSimple w:instr=" SEQ Hình \* ARABIC ">
        <w:r w:rsidR="00A60B7E">
          <w:rPr>
            <w:noProof/>
          </w:rPr>
          <w:t>37</w:t>
        </w:r>
      </w:fldSimple>
      <w:r w:rsidR="0049451F" w:rsidRPr="002D14E4">
        <w:t>:</w:t>
      </w:r>
      <w:r w:rsidRPr="003B7553">
        <w:t xml:space="preserve"> Biểu đồ trạng thái use case quản lý sự kiện</w:t>
      </w:r>
      <w:bookmarkEnd w:id="201"/>
      <w:bookmarkEnd w:id="202"/>
    </w:p>
    <w:p w14:paraId="1C48030D" w14:textId="77777777" w:rsidR="00C5718C" w:rsidRDefault="00C5718C" w:rsidP="00C5718C">
      <w:pPr>
        <w:keepNext/>
      </w:pPr>
    </w:p>
    <w:p w14:paraId="11A9D4E1" w14:textId="77777777" w:rsidR="007B6FC5" w:rsidRDefault="007B6FC5" w:rsidP="007B6FC5">
      <w:pPr>
        <w:pStyle w:val="Heading4"/>
        <w:rPr>
          <w:lang w:val="en-US"/>
        </w:rPr>
      </w:pPr>
      <w:r w:rsidRPr="00FC0E64">
        <w:t>Biểu đồ tuần tự</w:t>
      </w:r>
    </w:p>
    <w:p w14:paraId="3B587655" w14:textId="77777777" w:rsidR="00403E1D" w:rsidRDefault="00F34A65" w:rsidP="00403E1D">
      <w:pPr>
        <w:rPr>
          <w:lang w:val="en-US"/>
        </w:rPr>
      </w:pPr>
      <w:r w:rsidRPr="00F34A65">
        <w:rPr>
          <w:noProof/>
          <w:lang w:val="en-US"/>
        </w:rPr>
        <w:drawing>
          <wp:inline distT="0" distB="0" distL="0" distR="0" wp14:anchorId="030B842E" wp14:editId="6BDA8D75">
            <wp:extent cx="5731510" cy="4696177"/>
            <wp:effectExtent l="0" t="0" r="2540" b="9525"/>
            <wp:docPr id="15298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2844" name=""/>
                    <pic:cNvPicPr/>
                  </pic:nvPicPr>
                  <pic:blipFill>
                    <a:blip r:embed="rId51"/>
                    <a:stretch>
                      <a:fillRect/>
                    </a:stretch>
                  </pic:blipFill>
                  <pic:spPr>
                    <a:xfrm>
                      <a:off x="0" y="0"/>
                      <a:ext cx="5739304" cy="4702563"/>
                    </a:xfrm>
                    <a:prstGeom prst="rect">
                      <a:avLst/>
                    </a:prstGeom>
                  </pic:spPr>
                </pic:pic>
              </a:graphicData>
            </a:graphic>
          </wp:inline>
        </w:drawing>
      </w:r>
    </w:p>
    <w:p w14:paraId="4BC0765E" w14:textId="77777777" w:rsidR="003B7553" w:rsidRDefault="00F34A65" w:rsidP="003B7553">
      <w:pPr>
        <w:keepNext/>
      </w:pPr>
      <w:r w:rsidRPr="00F34A65">
        <w:rPr>
          <w:noProof/>
        </w:rPr>
        <w:lastRenderedPageBreak/>
        <w:drawing>
          <wp:inline distT="0" distB="0" distL="0" distR="0" wp14:anchorId="3A71BCEA" wp14:editId="38692DB5">
            <wp:extent cx="5734050" cy="5648325"/>
            <wp:effectExtent l="0" t="0" r="0" b="9525"/>
            <wp:docPr id="11710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3327" name=""/>
                    <pic:cNvPicPr/>
                  </pic:nvPicPr>
                  <pic:blipFill>
                    <a:blip r:embed="rId52"/>
                    <a:stretch>
                      <a:fillRect/>
                    </a:stretch>
                  </pic:blipFill>
                  <pic:spPr>
                    <a:xfrm>
                      <a:off x="0" y="0"/>
                      <a:ext cx="5734050" cy="5648325"/>
                    </a:xfrm>
                    <a:prstGeom prst="rect">
                      <a:avLst/>
                    </a:prstGeom>
                  </pic:spPr>
                </pic:pic>
              </a:graphicData>
            </a:graphic>
          </wp:inline>
        </w:drawing>
      </w:r>
    </w:p>
    <w:p w14:paraId="3189C5AC" w14:textId="010A12DA" w:rsidR="00403E1D" w:rsidRPr="003B7553" w:rsidRDefault="003B7553" w:rsidP="003B7553">
      <w:pPr>
        <w:pStyle w:val="Caption"/>
      </w:pPr>
      <w:bookmarkStart w:id="203" w:name="_Toc185539994"/>
      <w:bookmarkStart w:id="204" w:name="_Toc185550540"/>
      <w:r>
        <w:t xml:space="preserve">Hình </w:t>
      </w:r>
      <w:fldSimple w:instr=" SEQ Hình \* ARABIC ">
        <w:r w:rsidR="00A60B7E">
          <w:rPr>
            <w:noProof/>
          </w:rPr>
          <w:t>38</w:t>
        </w:r>
      </w:fldSimple>
      <w:r w:rsidR="0049451F" w:rsidRPr="002D14E4">
        <w:t>:</w:t>
      </w:r>
      <w:r w:rsidRPr="003B7553">
        <w:t xml:space="preserve"> Biểu đồ tuần tự use case quản lý sự kiện</w:t>
      </w:r>
      <w:bookmarkEnd w:id="203"/>
      <w:bookmarkEnd w:id="204"/>
    </w:p>
    <w:p w14:paraId="0D7122F1" w14:textId="77777777" w:rsidR="007B6FC5" w:rsidRDefault="007B6FC5" w:rsidP="007B6FC5">
      <w:pPr>
        <w:pStyle w:val="Heading4"/>
        <w:rPr>
          <w:lang w:val="en-US"/>
        </w:rPr>
      </w:pPr>
      <w:r w:rsidRPr="00FC0E64">
        <w:lastRenderedPageBreak/>
        <w:t>Biểu đồ lớp</w:t>
      </w:r>
    </w:p>
    <w:p w14:paraId="485627A8" w14:textId="77777777" w:rsidR="003B7553" w:rsidRDefault="00F34A65" w:rsidP="003B7553">
      <w:pPr>
        <w:keepNext/>
      </w:pPr>
      <w:r w:rsidRPr="00F34A65">
        <w:rPr>
          <w:noProof/>
        </w:rPr>
        <w:drawing>
          <wp:inline distT="0" distB="0" distL="0" distR="0" wp14:anchorId="360B4448" wp14:editId="69475B97">
            <wp:extent cx="5734050" cy="4124960"/>
            <wp:effectExtent l="0" t="0" r="0" b="8890"/>
            <wp:docPr id="11442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2312" name=""/>
                    <pic:cNvPicPr/>
                  </pic:nvPicPr>
                  <pic:blipFill>
                    <a:blip r:embed="rId53"/>
                    <a:stretch>
                      <a:fillRect/>
                    </a:stretch>
                  </pic:blipFill>
                  <pic:spPr>
                    <a:xfrm>
                      <a:off x="0" y="0"/>
                      <a:ext cx="5734050" cy="4124960"/>
                    </a:xfrm>
                    <a:prstGeom prst="rect">
                      <a:avLst/>
                    </a:prstGeom>
                  </pic:spPr>
                </pic:pic>
              </a:graphicData>
            </a:graphic>
          </wp:inline>
        </w:drawing>
      </w:r>
    </w:p>
    <w:p w14:paraId="2C3C2309" w14:textId="57C226CD" w:rsidR="00987E9D" w:rsidRDefault="003B7553" w:rsidP="003B7553">
      <w:pPr>
        <w:pStyle w:val="Caption"/>
      </w:pPr>
      <w:bookmarkStart w:id="205" w:name="_Toc185539995"/>
      <w:bookmarkStart w:id="206" w:name="_Toc185550541"/>
      <w:r>
        <w:t xml:space="preserve">Hình </w:t>
      </w:r>
      <w:r w:rsidR="002D14E4">
        <w:fldChar w:fldCharType="begin"/>
      </w:r>
      <w:r w:rsidR="002D14E4">
        <w:instrText xml:space="preserve"> SEQ Hình \* ARABIC </w:instrText>
      </w:r>
      <w:r w:rsidR="002D14E4">
        <w:fldChar w:fldCharType="separate"/>
      </w:r>
      <w:r w:rsidR="00A60B7E">
        <w:rPr>
          <w:noProof/>
        </w:rPr>
        <w:t>39</w:t>
      </w:r>
      <w:r w:rsidR="002D14E4">
        <w:fldChar w:fldCharType="end"/>
      </w:r>
      <w:r w:rsidR="0049451F" w:rsidRPr="002D14E4">
        <w:t>:</w:t>
      </w:r>
      <w:r>
        <w:rPr>
          <w:lang w:val="en-US"/>
        </w:rPr>
        <w:t xml:space="preserve"> </w:t>
      </w:r>
      <w:proofErr w:type="spellStart"/>
      <w:r w:rsidRPr="00F6598B">
        <w:rPr>
          <w:lang w:val="en-US"/>
        </w:rPr>
        <w:t>Biểu</w:t>
      </w:r>
      <w:proofErr w:type="spellEnd"/>
      <w:r w:rsidRPr="00F6598B">
        <w:rPr>
          <w:lang w:val="en-US"/>
        </w:rPr>
        <w:t xml:space="preserve"> </w:t>
      </w:r>
      <w:proofErr w:type="spellStart"/>
      <w:r w:rsidRPr="00F6598B">
        <w:rPr>
          <w:lang w:val="en-US"/>
        </w:rPr>
        <w:t>đồ</w:t>
      </w:r>
      <w:proofErr w:type="spellEnd"/>
      <w:r w:rsidRPr="00F6598B">
        <w:rPr>
          <w:lang w:val="en-US"/>
        </w:rPr>
        <w:t xml:space="preserve"> </w:t>
      </w:r>
      <w:proofErr w:type="spellStart"/>
      <w:r w:rsidRPr="00F6598B">
        <w:rPr>
          <w:lang w:val="en-US"/>
        </w:rPr>
        <w:t>lớp</w:t>
      </w:r>
      <w:proofErr w:type="spellEnd"/>
      <w:r w:rsidRPr="00F6598B">
        <w:rPr>
          <w:lang w:val="en-US"/>
        </w:rPr>
        <w:t xml:space="preserve"> use case </w:t>
      </w:r>
      <w:proofErr w:type="spellStart"/>
      <w:r w:rsidRPr="00F6598B">
        <w:rPr>
          <w:lang w:val="en-US"/>
        </w:rPr>
        <w:t>quản</w:t>
      </w:r>
      <w:proofErr w:type="spellEnd"/>
      <w:r w:rsidRPr="00F6598B">
        <w:rPr>
          <w:lang w:val="en-US"/>
        </w:rPr>
        <w:t xml:space="preserve"> </w:t>
      </w:r>
      <w:proofErr w:type="spellStart"/>
      <w:r w:rsidRPr="00F6598B">
        <w:rPr>
          <w:lang w:val="en-US"/>
        </w:rPr>
        <w:t>lý</w:t>
      </w:r>
      <w:proofErr w:type="spellEnd"/>
      <w:r w:rsidRPr="00F6598B">
        <w:rPr>
          <w:lang w:val="en-US"/>
        </w:rPr>
        <w:t xml:space="preserve"> </w:t>
      </w:r>
      <w:proofErr w:type="spellStart"/>
      <w:r w:rsidRPr="00F6598B">
        <w:rPr>
          <w:lang w:val="en-US"/>
        </w:rPr>
        <w:t>sự</w:t>
      </w:r>
      <w:proofErr w:type="spellEnd"/>
      <w:r w:rsidRPr="00F6598B">
        <w:rPr>
          <w:lang w:val="en-US"/>
        </w:rPr>
        <w:t xml:space="preserve"> </w:t>
      </w:r>
      <w:proofErr w:type="spellStart"/>
      <w:r w:rsidRPr="00F6598B">
        <w:rPr>
          <w:lang w:val="en-US"/>
        </w:rPr>
        <w:t>kiện</w:t>
      </w:r>
      <w:bookmarkEnd w:id="205"/>
      <w:bookmarkEnd w:id="206"/>
      <w:proofErr w:type="spellEnd"/>
    </w:p>
    <w:p w14:paraId="1A18E34B" w14:textId="77777777" w:rsidR="00FC0E64" w:rsidRPr="00987E9D" w:rsidRDefault="00FC0E64" w:rsidP="00FC0E64">
      <w:pPr>
        <w:pStyle w:val="Heading3"/>
        <w:rPr>
          <w:lang w:val="vi"/>
        </w:rPr>
      </w:pPr>
      <w:bookmarkStart w:id="207" w:name="_Toc185540429"/>
      <w:bookmarkStart w:id="208" w:name="_Toc185541939"/>
      <w:bookmarkStart w:id="209" w:name="_Toc185542058"/>
      <w:bookmarkStart w:id="210" w:name="_Toc185550486"/>
      <w:r w:rsidRPr="00987E9D">
        <w:rPr>
          <w:lang w:val="vi"/>
        </w:rPr>
        <w:lastRenderedPageBreak/>
        <w:t>Use case quản lý loại tài khoản</w:t>
      </w:r>
      <w:bookmarkEnd w:id="207"/>
      <w:bookmarkEnd w:id="208"/>
      <w:bookmarkEnd w:id="209"/>
      <w:bookmarkEnd w:id="210"/>
    </w:p>
    <w:p w14:paraId="47D4719D" w14:textId="77777777" w:rsidR="007B6FC5" w:rsidRDefault="007B6FC5" w:rsidP="007B6FC5">
      <w:pPr>
        <w:pStyle w:val="Heading4"/>
        <w:rPr>
          <w:lang w:val="en-US"/>
        </w:rPr>
      </w:pPr>
      <w:r w:rsidRPr="00FC0E64">
        <w:t>Biểu đồ hoạt động</w:t>
      </w:r>
    </w:p>
    <w:p w14:paraId="3C1764CF" w14:textId="77777777" w:rsidR="000A7F68" w:rsidRDefault="003724CC" w:rsidP="000A7F68">
      <w:pPr>
        <w:keepNext/>
      </w:pPr>
      <w:r w:rsidRPr="003724CC">
        <w:rPr>
          <w:noProof/>
          <w:lang w:val="en-US"/>
        </w:rPr>
        <w:drawing>
          <wp:inline distT="0" distB="0" distL="0" distR="0" wp14:anchorId="71919D19" wp14:editId="7A44C1D6">
            <wp:extent cx="5835650" cy="5835650"/>
            <wp:effectExtent l="0" t="0" r="0" b="0"/>
            <wp:docPr id="999588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14:paraId="68832BB1" w14:textId="1B266968" w:rsidR="003724CC" w:rsidRPr="000A7F68" w:rsidRDefault="000A7F68" w:rsidP="000A7F68">
      <w:pPr>
        <w:pStyle w:val="Caption"/>
      </w:pPr>
      <w:bookmarkStart w:id="211" w:name="_Toc185539996"/>
      <w:bookmarkStart w:id="212" w:name="_Toc185550542"/>
      <w:r>
        <w:t xml:space="preserve">Hình </w:t>
      </w:r>
      <w:fldSimple w:instr=" SEQ Hình \* ARABIC ">
        <w:r w:rsidR="00A60B7E">
          <w:rPr>
            <w:noProof/>
          </w:rPr>
          <w:t>40</w:t>
        </w:r>
      </w:fldSimple>
      <w:r w:rsidR="0049451F" w:rsidRPr="002D14E4">
        <w:t>:</w:t>
      </w:r>
      <w:r w:rsidRPr="000A7F68">
        <w:t xml:space="preserve"> Biểu đồ hoạt động use case quản lý loại tài khoản</w:t>
      </w:r>
      <w:bookmarkEnd w:id="211"/>
      <w:bookmarkEnd w:id="212"/>
    </w:p>
    <w:p w14:paraId="0B3024FB" w14:textId="77777777" w:rsidR="007B6FC5" w:rsidRDefault="007B6FC5" w:rsidP="007B6FC5">
      <w:pPr>
        <w:pStyle w:val="Heading4"/>
        <w:rPr>
          <w:lang w:val="en-US"/>
        </w:rPr>
      </w:pPr>
      <w:r w:rsidRPr="00FC0E64">
        <w:lastRenderedPageBreak/>
        <w:t>Biểu đồ trạng thái</w:t>
      </w:r>
    </w:p>
    <w:p w14:paraId="51077871" w14:textId="77777777" w:rsidR="000A7F68" w:rsidRDefault="00CA6519" w:rsidP="000A7F68">
      <w:pPr>
        <w:keepNext/>
      </w:pPr>
      <w:r w:rsidRPr="00CA6519">
        <w:rPr>
          <w:noProof/>
          <w:lang w:val="en-US"/>
        </w:rPr>
        <w:drawing>
          <wp:inline distT="0" distB="0" distL="0" distR="0" wp14:anchorId="3ACD3564" wp14:editId="6D860089">
            <wp:extent cx="5835650" cy="3885565"/>
            <wp:effectExtent l="0" t="0" r="0" b="635"/>
            <wp:docPr id="259676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35650" cy="3885565"/>
                    </a:xfrm>
                    <a:prstGeom prst="rect">
                      <a:avLst/>
                    </a:prstGeom>
                    <a:noFill/>
                    <a:ln>
                      <a:noFill/>
                    </a:ln>
                  </pic:spPr>
                </pic:pic>
              </a:graphicData>
            </a:graphic>
          </wp:inline>
        </w:drawing>
      </w:r>
    </w:p>
    <w:p w14:paraId="26A456ED" w14:textId="74D9BF0D" w:rsidR="00CA6519" w:rsidRDefault="000A7F68" w:rsidP="000A7F68">
      <w:pPr>
        <w:pStyle w:val="Caption"/>
      </w:pPr>
      <w:bookmarkStart w:id="213" w:name="_Toc185539997"/>
      <w:bookmarkStart w:id="214" w:name="_Toc185550543"/>
      <w:r>
        <w:t xml:space="preserve">Hình </w:t>
      </w:r>
      <w:fldSimple w:instr=" SEQ Hình \* ARABIC ">
        <w:r w:rsidR="00A60B7E">
          <w:rPr>
            <w:noProof/>
          </w:rPr>
          <w:t>41</w:t>
        </w:r>
      </w:fldSimple>
      <w:r w:rsidR="0049451F" w:rsidRPr="002D14E4">
        <w:t>:</w:t>
      </w:r>
      <w:r w:rsidRPr="00982152">
        <w:t xml:space="preserve"> Biểu đồ trạng thái hoạt động use case quản lý loại tài khoản</w:t>
      </w:r>
      <w:bookmarkEnd w:id="213"/>
      <w:bookmarkEnd w:id="214"/>
    </w:p>
    <w:p w14:paraId="09A78DB4" w14:textId="77777777" w:rsidR="003724CC" w:rsidRPr="00CA6519" w:rsidRDefault="003724CC" w:rsidP="003724CC"/>
    <w:p w14:paraId="7BF3F06E" w14:textId="77777777" w:rsidR="007B6FC5" w:rsidRDefault="007B6FC5" w:rsidP="007B6FC5">
      <w:pPr>
        <w:pStyle w:val="Heading4"/>
        <w:rPr>
          <w:lang w:val="en-US"/>
        </w:rPr>
      </w:pPr>
      <w:r w:rsidRPr="00FC0E64">
        <w:lastRenderedPageBreak/>
        <w:t>Biểu đồ tuần tự</w:t>
      </w:r>
    </w:p>
    <w:p w14:paraId="585B9516" w14:textId="77777777" w:rsidR="00DA10A2" w:rsidRPr="00DA10A2" w:rsidRDefault="00DA10A2" w:rsidP="00DA10A2">
      <w:pPr>
        <w:rPr>
          <w:lang w:val="en-US"/>
        </w:rPr>
      </w:pPr>
      <w:r w:rsidRPr="00DA10A2">
        <w:rPr>
          <w:noProof/>
          <w:lang w:val="en-US"/>
        </w:rPr>
        <w:drawing>
          <wp:inline distT="0" distB="0" distL="0" distR="0" wp14:anchorId="48CF8559" wp14:editId="5C3B91A7">
            <wp:extent cx="5734050" cy="5890260"/>
            <wp:effectExtent l="0" t="0" r="0" b="0"/>
            <wp:docPr id="22103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4311" name=""/>
                    <pic:cNvPicPr/>
                  </pic:nvPicPr>
                  <pic:blipFill>
                    <a:blip r:embed="rId56"/>
                    <a:stretch>
                      <a:fillRect/>
                    </a:stretch>
                  </pic:blipFill>
                  <pic:spPr>
                    <a:xfrm>
                      <a:off x="0" y="0"/>
                      <a:ext cx="5734050" cy="5890260"/>
                    </a:xfrm>
                    <a:prstGeom prst="rect">
                      <a:avLst/>
                    </a:prstGeom>
                  </pic:spPr>
                </pic:pic>
              </a:graphicData>
            </a:graphic>
          </wp:inline>
        </w:drawing>
      </w:r>
    </w:p>
    <w:p w14:paraId="4C7340D6" w14:textId="77777777" w:rsidR="000A7F68" w:rsidRDefault="00DA10A2" w:rsidP="000A7F68">
      <w:pPr>
        <w:keepNext/>
      </w:pPr>
      <w:r w:rsidRPr="00DA10A2">
        <w:rPr>
          <w:noProof/>
        </w:rPr>
        <w:lastRenderedPageBreak/>
        <w:drawing>
          <wp:inline distT="0" distB="0" distL="0" distR="0" wp14:anchorId="744FAA34" wp14:editId="2F41745E">
            <wp:extent cx="5734050" cy="6026785"/>
            <wp:effectExtent l="0" t="0" r="0" b="0"/>
            <wp:docPr id="136432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5945" name=""/>
                    <pic:cNvPicPr/>
                  </pic:nvPicPr>
                  <pic:blipFill>
                    <a:blip r:embed="rId57"/>
                    <a:stretch>
                      <a:fillRect/>
                    </a:stretch>
                  </pic:blipFill>
                  <pic:spPr>
                    <a:xfrm>
                      <a:off x="0" y="0"/>
                      <a:ext cx="5734050" cy="6026785"/>
                    </a:xfrm>
                    <a:prstGeom prst="rect">
                      <a:avLst/>
                    </a:prstGeom>
                  </pic:spPr>
                </pic:pic>
              </a:graphicData>
            </a:graphic>
          </wp:inline>
        </w:drawing>
      </w:r>
    </w:p>
    <w:p w14:paraId="7C8B3565" w14:textId="0390881A" w:rsidR="006435FD" w:rsidRPr="000A7F68" w:rsidRDefault="000A7F68" w:rsidP="000A7F68">
      <w:pPr>
        <w:pStyle w:val="Caption"/>
      </w:pPr>
      <w:bookmarkStart w:id="215" w:name="_Toc185539998"/>
      <w:bookmarkStart w:id="216" w:name="_Toc185550544"/>
      <w:r>
        <w:t xml:space="preserve">Hình </w:t>
      </w:r>
      <w:fldSimple w:instr=" SEQ Hình \* ARABIC ">
        <w:r w:rsidR="00A60B7E">
          <w:rPr>
            <w:noProof/>
          </w:rPr>
          <w:t>42</w:t>
        </w:r>
      </w:fldSimple>
      <w:r w:rsidR="0049451F" w:rsidRPr="002D14E4">
        <w:t>:</w:t>
      </w:r>
      <w:r w:rsidRPr="000A7F68">
        <w:t xml:space="preserve"> Biểu đồ tuần tự use case quản lý loại tài khoản</w:t>
      </w:r>
      <w:bookmarkEnd w:id="215"/>
      <w:bookmarkEnd w:id="216"/>
    </w:p>
    <w:p w14:paraId="038C53DD" w14:textId="77777777" w:rsidR="007B6FC5" w:rsidRDefault="007B6FC5" w:rsidP="007B6FC5">
      <w:pPr>
        <w:pStyle w:val="Heading4"/>
        <w:rPr>
          <w:lang w:val="en-US"/>
        </w:rPr>
      </w:pPr>
      <w:r w:rsidRPr="00FC0E64">
        <w:lastRenderedPageBreak/>
        <w:t>Biểu đồ lớp</w:t>
      </w:r>
    </w:p>
    <w:p w14:paraId="3979F59D" w14:textId="77777777" w:rsidR="000A7F68" w:rsidRDefault="00DA10A2" w:rsidP="000A7F68">
      <w:pPr>
        <w:keepNext/>
      </w:pPr>
      <w:r w:rsidRPr="00DA10A2">
        <w:rPr>
          <w:noProof/>
        </w:rPr>
        <w:drawing>
          <wp:inline distT="0" distB="0" distL="0" distR="0" wp14:anchorId="7D1A0E24" wp14:editId="6B9D6CAB">
            <wp:extent cx="5734050" cy="4426226"/>
            <wp:effectExtent l="0" t="0" r="0" b="0"/>
            <wp:docPr id="178489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2713" name=""/>
                    <pic:cNvPicPr/>
                  </pic:nvPicPr>
                  <pic:blipFill>
                    <a:blip r:embed="rId58"/>
                    <a:stretch>
                      <a:fillRect/>
                    </a:stretch>
                  </pic:blipFill>
                  <pic:spPr>
                    <a:xfrm>
                      <a:off x="0" y="0"/>
                      <a:ext cx="5734408" cy="4426502"/>
                    </a:xfrm>
                    <a:prstGeom prst="rect">
                      <a:avLst/>
                    </a:prstGeom>
                  </pic:spPr>
                </pic:pic>
              </a:graphicData>
            </a:graphic>
          </wp:inline>
        </w:drawing>
      </w:r>
    </w:p>
    <w:p w14:paraId="16D067F2" w14:textId="76BA5814" w:rsidR="00A82D9A" w:rsidRPr="000A7F68" w:rsidRDefault="000A7F68" w:rsidP="000A7F68">
      <w:pPr>
        <w:pStyle w:val="Caption"/>
      </w:pPr>
      <w:bookmarkStart w:id="217" w:name="_Toc185539999"/>
      <w:bookmarkStart w:id="218" w:name="_Toc185550545"/>
      <w:r>
        <w:t xml:space="preserve">Hình </w:t>
      </w:r>
      <w:fldSimple w:instr=" SEQ Hình \* ARABIC ">
        <w:r w:rsidR="00A60B7E">
          <w:rPr>
            <w:noProof/>
          </w:rPr>
          <w:t>43</w:t>
        </w:r>
      </w:fldSimple>
      <w:r w:rsidR="0049451F" w:rsidRPr="002D14E4">
        <w:t>:</w:t>
      </w:r>
      <w:r w:rsidRPr="000A7F68">
        <w:t xml:space="preserve"> Biểu đồ lớp use case quản lý loại tài khoản</w:t>
      </w:r>
      <w:bookmarkEnd w:id="217"/>
      <w:bookmarkEnd w:id="218"/>
    </w:p>
    <w:p w14:paraId="54307592" w14:textId="77777777" w:rsidR="007B6FC5" w:rsidRPr="00A72A7B" w:rsidRDefault="007B6FC5" w:rsidP="007B6FC5">
      <w:pPr>
        <w:ind w:left="0" w:firstLine="0"/>
      </w:pPr>
    </w:p>
    <w:p w14:paraId="621B46E4" w14:textId="77777777" w:rsidR="00FC0E64" w:rsidRDefault="00FC0E64" w:rsidP="00FC0E64">
      <w:pPr>
        <w:pStyle w:val="Heading3"/>
      </w:pPr>
      <w:bookmarkStart w:id="219" w:name="_Toc185540430"/>
      <w:bookmarkStart w:id="220" w:name="_Toc185541940"/>
      <w:bookmarkStart w:id="221" w:name="_Toc185542059"/>
      <w:bookmarkStart w:id="222" w:name="_Toc185550487"/>
      <w:r w:rsidRPr="00FC0E64">
        <w:lastRenderedPageBreak/>
        <w:t xml:space="preserve">Use case </w:t>
      </w:r>
      <w:proofErr w:type="spellStart"/>
      <w:r w:rsidRPr="00FC0E64">
        <w:t>quản</w:t>
      </w:r>
      <w:proofErr w:type="spellEnd"/>
      <w:r w:rsidRPr="00FC0E64">
        <w:t xml:space="preserve"> </w:t>
      </w:r>
      <w:proofErr w:type="spellStart"/>
      <w:r w:rsidRPr="00FC0E64">
        <w:t>lý</w:t>
      </w:r>
      <w:proofErr w:type="spellEnd"/>
      <w:r w:rsidRPr="00FC0E64">
        <w:t xml:space="preserve"> </w:t>
      </w:r>
      <w:proofErr w:type="spellStart"/>
      <w:r w:rsidRPr="00FC0E64">
        <w:t>mối</w:t>
      </w:r>
      <w:proofErr w:type="spellEnd"/>
      <w:r w:rsidRPr="00FC0E64">
        <w:t xml:space="preserve"> </w:t>
      </w:r>
      <w:proofErr w:type="spellStart"/>
      <w:r w:rsidRPr="00FC0E64">
        <w:t>quan</w:t>
      </w:r>
      <w:proofErr w:type="spellEnd"/>
      <w:r w:rsidRPr="00FC0E64">
        <w:t xml:space="preserve"> </w:t>
      </w:r>
      <w:proofErr w:type="spellStart"/>
      <w:r w:rsidRPr="00FC0E64">
        <w:t>hệ</w:t>
      </w:r>
      <w:bookmarkEnd w:id="219"/>
      <w:bookmarkEnd w:id="220"/>
      <w:bookmarkEnd w:id="221"/>
      <w:bookmarkEnd w:id="222"/>
      <w:proofErr w:type="spellEnd"/>
    </w:p>
    <w:p w14:paraId="4B7B8566" w14:textId="77777777" w:rsidR="007B6FC5" w:rsidRDefault="007B6FC5" w:rsidP="007B6FC5">
      <w:pPr>
        <w:pStyle w:val="Heading4"/>
        <w:rPr>
          <w:lang w:val="en-US"/>
        </w:rPr>
      </w:pPr>
      <w:r w:rsidRPr="00FC0E64">
        <w:t>Biểu đồ hoạt động</w:t>
      </w:r>
    </w:p>
    <w:p w14:paraId="5CB97B76" w14:textId="77777777" w:rsidR="000A7F68" w:rsidRDefault="00C02CFC" w:rsidP="000A7F68">
      <w:pPr>
        <w:keepNext/>
      </w:pPr>
      <w:r w:rsidRPr="00C02CFC">
        <w:rPr>
          <w:noProof/>
          <w:lang w:val="en-US"/>
        </w:rPr>
        <w:drawing>
          <wp:inline distT="0" distB="0" distL="0" distR="0" wp14:anchorId="115EC40D" wp14:editId="7B93D7CC">
            <wp:extent cx="5835650" cy="5901690"/>
            <wp:effectExtent l="0" t="0" r="0" b="0"/>
            <wp:docPr id="1127470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650" cy="5901690"/>
                    </a:xfrm>
                    <a:prstGeom prst="rect">
                      <a:avLst/>
                    </a:prstGeom>
                    <a:noFill/>
                    <a:ln>
                      <a:noFill/>
                    </a:ln>
                  </pic:spPr>
                </pic:pic>
              </a:graphicData>
            </a:graphic>
          </wp:inline>
        </w:drawing>
      </w:r>
    </w:p>
    <w:p w14:paraId="52C23CCD" w14:textId="07D9B2EB" w:rsidR="00C02CFC" w:rsidRPr="000A7F68" w:rsidRDefault="000A7F68" w:rsidP="000A7F68">
      <w:pPr>
        <w:pStyle w:val="Caption"/>
      </w:pPr>
      <w:bookmarkStart w:id="223" w:name="_Toc185540000"/>
      <w:bookmarkStart w:id="224" w:name="_Toc185550546"/>
      <w:r>
        <w:t xml:space="preserve">Hình </w:t>
      </w:r>
      <w:fldSimple w:instr=" SEQ Hình \* ARABIC ">
        <w:r w:rsidR="00A60B7E">
          <w:rPr>
            <w:noProof/>
          </w:rPr>
          <w:t>44</w:t>
        </w:r>
      </w:fldSimple>
      <w:r w:rsidR="0049451F" w:rsidRPr="002D14E4">
        <w:t>:</w:t>
      </w:r>
      <w:r w:rsidRPr="000A7F68">
        <w:t xml:space="preserve"> Biểu đồ hoạt động use case quản lý mối quan hệ</w:t>
      </w:r>
      <w:bookmarkEnd w:id="223"/>
      <w:bookmarkEnd w:id="224"/>
    </w:p>
    <w:p w14:paraId="00A363A3" w14:textId="77777777" w:rsidR="007B6FC5" w:rsidRDefault="007B6FC5" w:rsidP="007B6FC5">
      <w:pPr>
        <w:pStyle w:val="Heading4"/>
        <w:rPr>
          <w:lang w:val="en-US"/>
        </w:rPr>
      </w:pPr>
      <w:r w:rsidRPr="00FC0E64">
        <w:lastRenderedPageBreak/>
        <w:t>Biểu đồ trạng thái</w:t>
      </w:r>
    </w:p>
    <w:p w14:paraId="17320B8E" w14:textId="77777777" w:rsidR="000A7F68" w:rsidRDefault="000B0556" w:rsidP="000A7F68">
      <w:pPr>
        <w:keepNext/>
      </w:pPr>
      <w:r w:rsidRPr="000B0556">
        <w:rPr>
          <w:noProof/>
          <w:lang w:val="en-US"/>
        </w:rPr>
        <w:drawing>
          <wp:inline distT="0" distB="0" distL="0" distR="0" wp14:anchorId="71CAAC56" wp14:editId="07424992">
            <wp:extent cx="5835650" cy="3885565"/>
            <wp:effectExtent l="0" t="0" r="0" b="635"/>
            <wp:docPr id="210904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35650" cy="3885565"/>
                    </a:xfrm>
                    <a:prstGeom prst="rect">
                      <a:avLst/>
                    </a:prstGeom>
                    <a:noFill/>
                    <a:ln>
                      <a:noFill/>
                    </a:ln>
                  </pic:spPr>
                </pic:pic>
              </a:graphicData>
            </a:graphic>
          </wp:inline>
        </w:drawing>
      </w:r>
    </w:p>
    <w:p w14:paraId="75F207EC" w14:textId="67ED7CE8" w:rsidR="000B0556" w:rsidRDefault="000A7F68" w:rsidP="000A7F68">
      <w:pPr>
        <w:pStyle w:val="Caption"/>
      </w:pPr>
      <w:bookmarkStart w:id="225" w:name="_Toc185540001"/>
      <w:bookmarkStart w:id="226" w:name="_Toc185550547"/>
      <w:r>
        <w:t xml:space="preserve">Hình </w:t>
      </w:r>
      <w:fldSimple w:instr=" SEQ Hình \* ARABIC ">
        <w:r w:rsidR="00A60B7E">
          <w:rPr>
            <w:noProof/>
          </w:rPr>
          <w:t>45</w:t>
        </w:r>
      </w:fldSimple>
      <w:r w:rsidR="0049451F" w:rsidRPr="002D14E4">
        <w:t>:</w:t>
      </w:r>
      <w:r w:rsidRPr="000A7F68">
        <w:t xml:space="preserve"> </w:t>
      </w:r>
      <w:r w:rsidRPr="00286CDA">
        <w:t>Biểu đồ trạng thái use case quản lý mối quan hệ</w:t>
      </w:r>
      <w:bookmarkEnd w:id="225"/>
      <w:bookmarkEnd w:id="226"/>
    </w:p>
    <w:p w14:paraId="6126DD0F" w14:textId="77777777" w:rsidR="000A7F68" w:rsidRDefault="008749CE" w:rsidP="000A7F68">
      <w:pPr>
        <w:keepNext/>
      </w:pPr>
      <w:r w:rsidRPr="008749CE">
        <w:rPr>
          <w:noProof/>
        </w:rPr>
        <w:drawing>
          <wp:inline distT="0" distB="0" distL="0" distR="0" wp14:anchorId="150D0FED" wp14:editId="3128BF2E">
            <wp:extent cx="5733265" cy="3965331"/>
            <wp:effectExtent l="0" t="0" r="1270" b="0"/>
            <wp:docPr id="15506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17254" name=""/>
                    <pic:cNvPicPr/>
                  </pic:nvPicPr>
                  <pic:blipFill>
                    <a:blip r:embed="rId61"/>
                    <a:stretch>
                      <a:fillRect/>
                    </a:stretch>
                  </pic:blipFill>
                  <pic:spPr>
                    <a:xfrm>
                      <a:off x="0" y="0"/>
                      <a:ext cx="5737170" cy="3968032"/>
                    </a:xfrm>
                    <a:prstGeom prst="rect">
                      <a:avLst/>
                    </a:prstGeom>
                  </pic:spPr>
                </pic:pic>
              </a:graphicData>
            </a:graphic>
          </wp:inline>
        </w:drawing>
      </w:r>
      <w:r w:rsidR="001E3B88" w:rsidRPr="001E3B88">
        <w:rPr>
          <w:noProof/>
          <w:lang w:val="en-US"/>
        </w:rPr>
        <w:lastRenderedPageBreak/>
        <w:drawing>
          <wp:inline distT="0" distB="0" distL="0" distR="0" wp14:anchorId="033B1783" wp14:editId="0D01C13A">
            <wp:extent cx="5835603" cy="4651131"/>
            <wp:effectExtent l="0" t="0" r="0" b="0"/>
            <wp:docPr id="9876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74" name=""/>
                    <pic:cNvPicPr/>
                  </pic:nvPicPr>
                  <pic:blipFill>
                    <a:blip r:embed="rId62"/>
                    <a:stretch>
                      <a:fillRect/>
                    </a:stretch>
                  </pic:blipFill>
                  <pic:spPr>
                    <a:xfrm>
                      <a:off x="0" y="0"/>
                      <a:ext cx="5838429" cy="4653384"/>
                    </a:xfrm>
                    <a:prstGeom prst="rect">
                      <a:avLst/>
                    </a:prstGeom>
                  </pic:spPr>
                </pic:pic>
              </a:graphicData>
            </a:graphic>
          </wp:inline>
        </w:drawing>
      </w:r>
      <w:r w:rsidR="001E3B88" w:rsidRPr="001E3B88">
        <w:rPr>
          <w:noProof/>
          <w:lang w:val="en-US"/>
        </w:rPr>
        <w:drawing>
          <wp:inline distT="0" distB="0" distL="0" distR="0" wp14:anchorId="175E903D" wp14:editId="21D0272E">
            <wp:extent cx="5834380" cy="3679722"/>
            <wp:effectExtent l="0" t="0" r="0" b="0"/>
            <wp:docPr id="12029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7294" name=""/>
                    <pic:cNvPicPr/>
                  </pic:nvPicPr>
                  <pic:blipFill>
                    <a:blip r:embed="rId63"/>
                    <a:stretch>
                      <a:fillRect/>
                    </a:stretch>
                  </pic:blipFill>
                  <pic:spPr>
                    <a:xfrm>
                      <a:off x="0" y="0"/>
                      <a:ext cx="5834380" cy="3679722"/>
                    </a:xfrm>
                    <a:prstGeom prst="rect">
                      <a:avLst/>
                    </a:prstGeom>
                  </pic:spPr>
                </pic:pic>
              </a:graphicData>
            </a:graphic>
          </wp:inline>
        </w:drawing>
      </w:r>
    </w:p>
    <w:p w14:paraId="2AFB7579" w14:textId="00C1D19A" w:rsidR="001E3B88" w:rsidRDefault="000A7F68" w:rsidP="000A7F68">
      <w:pPr>
        <w:pStyle w:val="Caption"/>
      </w:pPr>
      <w:bookmarkStart w:id="227" w:name="_Toc185540002"/>
      <w:bookmarkStart w:id="228" w:name="_Toc185550548"/>
      <w:r>
        <w:t xml:space="preserve">Hình </w:t>
      </w:r>
      <w:fldSimple w:instr=" SEQ Hình \* ARABIC ">
        <w:r w:rsidR="00A60B7E">
          <w:rPr>
            <w:noProof/>
          </w:rPr>
          <w:t>46</w:t>
        </w:r>
      </w:fldSimple>
      <w:r w:rsidR="0049451F" w:rsidRPr="002D14E4">
        <w:t>:</w:t>
      </w:r>
      <w:r w:rsidRPr="000A7F68">
        <w:t xml:space="preserve"> Biểu đồ tuần tự use case quản lý mối quan hệ</w:t>
      </w:r>
      <w:bookmarkEnd w:id="227"/>
      <w:bookmarkEnd w:id="228"/>
    </w:p>
    <w:p w14:paraId="0BD66173" w14:textId="77777777" w:rsidR="007B6FC5" w:rsidRPr="007B6FC5" w:rsidRDefault="007B6FC5" w:rsidP="007B6FC5">
      <w:pPr>
        <w:pStyle w:val="Heading4"/>
      </w:pPr>
      <w:r w:rsidRPr="00FC0E64">
        <w:lastRenderedPageBreak/>
        <w:t>Biểu đồ lớp</w:t>
      </w:r>
    </w:p>
    <w:p w14:paraId="3A653EFC" w14:textId="77777777" w:rsidR="000A7F68" w:rsidRDefault="008749CE" w:rsidP="000A7F68">
      <w:pPr>
        <w:keepNext/>
      </w:pPr>
      <w:r w:rsidRPr="008749CE">
        <w:rPr>
          <w:noProof/>
        </w:rPr>
        <w:drawing>
          <wp:inline distT="0" distB="0" distL="0" distR="0" wp14:anchorId="497BCEB0" wp14:editId="2DB51642">
            <wp:extent cx="5734050" cy="6974205"/>
            <wp:effectExtent l="0" t="0" r="0" b="0"/>
            <wp:docPr id="168742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6974205"/>
                    </a:xfrm>
                    <a:prstGeom prst="rect">
                      <a:avLst/>
                    </a:prstGeom>
                    <a:noFill/>
                    <a:ln>
                      <a:noFill/>
                    </a:ln>
                  </pic:spPr>
                </pic:pic>
              </a:graphicData>
            </a:graphic>
          </wp:inline>
        </w:drawing>
      </w:r>
    </w:p>
    <w:p w14:paraId="592E2AF4" w14:textId="5F8E6BA0" w:rsidR="007B6FC5" w:rsidRPr="000A7F68" w:rsidRDefault="000A7F68" w:rsidP="000A7F68">
      <w:pPr>
        <w:pStyle w:val="Caption"/>
        <w:rPr>
          <w:lang w:val="en-US"/>
        </w:rPr>
      </w:pPr>
      <w:bookmarkStart w:id="229" w:name="_Toc185540003"/>
      <w:bookmarkStart w:id="230" w:name="_Toc185550549"/>
      <w:r>
        <w:t xml:space="preserve">Hình </w:t>
      </w:r>
      <w:r w:rsidR="002D14E4">
        <w:fldChar w:fldCharType="begin"/>
      </w:r>
      <w:r w:rsidR="002D14E4">
        <w:instrText xml:space="preserve"> SEQ Hình \* ARABIC </w:instrText>
      </w:r>
      <w:r w:rsidR="002D14E4">
        <w:fldChar w:fldCharType="separate"/>
      </w:r>
      <w:r w:rsidR="00A60B7E">
        <w:rPr>
          <w:noProof/>
        </w:rPr>
        <w:t>47</w:t>
      </w:r>
      <w:r w:rsidR="002D14E4">
        <w:fldChar w:fldCharType="end"/>
      </w:r>
      <w:r w:rsidR="0049451F" w:rsidRPr="002D14E4">
        <w:t>:</w:t>
      </w:r>
      <w:r>
        <w:rPr>
          <w:lang w:val="en-US"/>
        </w:rPr>
        <w:t xml:space="preserve"> </w:t>
      </w:r>
      <w:proofErr w:type="spellStart"/>
      <w:r w:rsidRPr="006A5DA3">
        <w:rPr>
          <w:lang w:val="en-US"/>
        </w:rPr>
        <w:t>Biểu</w:t>
      </w:r>
      <w:proofErr w:type="spellEnd"/>
      <w:r w:rsidRPr="006A5DA3">
        <w:rPr>
          <w:lang w:val="en-US"/>
        </w:rPr>
        <w:t xml:space="preserve"> </w:t>
      </w:r>
      <w:proofErr w:type="spellStart"/>
      <w:r w:rsidRPr="006A5DA3">
        <w:rPr>
          <w:lang w:val="en-US"/>
        </w:rPr>
        <w:t>đồ</w:t>
      </w:r>
      <w:proofErr w:type="spellEnd"/>
      <w:r w:rsidRPr="006A5DA3">
        <w:rPr>
          <w:lang w:val="en-US"/>
        </w:rPr>
        <w:t xml:space="preserve"> </w:t>
      </w:r>
      <w:proofErr w:type="spellStart"/>
      <w:r w:rsidRPr="006A5DA3">
        <w:rPr>
          <w:lang w:val="en-US"/>
        </w:rPr>
        <w:t>lớp</w:t>
      </w:r>
      <w:proofErr w:type="spellEnd"/>
      <w:r w:rsidRPr="006A5DA3">
        <w:rPr>
          <w:lang w:val="en-US"/>
        </w:rPr>
        <w:t xml:space="preserve"> use case </w:t>
      </w:r>
      <w:proofErr w:type="spellStart"/>
      <w:r w:rsidRPr="006A5DA3">
        <w:rPr>
          <w:lang w:val="en-US"/>
        </w:rPr>
        <w:t>quản</w:t>
      </w:r>
      <w:proofErr w:type="spellEnd"/>
      <w:r w:rsidRPr="006A5DA3">
        <w:rPr>
          <w:lang w:val="en-US"/>
        </w:rPr>
        <w:t xml:space="preserve"> </w:t>
      </w:r>
      <w:proofErr w:type="spellStart"/>
      <w:r w:rsidRPr="006A5DA3">
        <w:rPr>
          <w:lang w:val="en-US"/>
        </w:rPr>
        <w:t>lý</w:t>
      </w:r>
      <w:proofErr w:type="spellEnd"/>
      <w:r w:rsidRPr="006A5DA3">
        <w:rPr>
          <w:lang w:val="en-US"/>
        </w:rPr>
        <w:t xml:space="preserve"> </w:t>
      </w:r>
      <w:proofErr w:type="spellStart"/>
      <w:r w:rsidRPr="006A5DA3">
        <w:rPr>
          <w:lang w:val="en-US"/>
        </w:rPr>
        <w:t>mối</w:t>
      </w:r>
      <w:proofErr w:type="spellEnd"/>
      <w:r w:rsidRPr="006A5DA3">
        <w:rPr>
          <w:lang w:val="en-US"/>
        </w:rPr>
        <w:t xml:space="preserve"> </w:t>
      </w:r>
      <w:proofErr w:type="spellStart"/>
      <w:r w:rsidRPr="006A5DA3">
        <w:rPr>
          <w:lang w:val="en-US"/>
        </w:rPr>
        <w:t>quan</w:t>
      </w:r>
      <w:proofErr w:type="spellEnd"/>
      <w:r w:rsidRPr="006A5DA3">
        <w:rPr>
          <w:lang w:val="en-US"/>
        </w:rPr>
        <w:t xml:space="preserve"> </w:t>
      </w:r>
      <w:proofErr w:type="spellStart"/>
      <w:r w:rsidRPr="006A5DA3">
        <w:rPr>
          <w:lang w:val="en-US"/>
        </w:rPr>
        <w:t>hệ</w:t>
      </w:r>
      <w:bookmarkEnd w:id="229"/>
      <w:bookmarkEnd w:id="230"/>
      <w:proofErr w:type="spellEnd"/>
    </w:p>
    <w:p w14:paraId="5B32B193" w14:textId="77777777" w:rsidR="009E2DA7" w:rsidRDefault="009E2DA7" w:rsidP="009E2DA7">
      <w:pPr>
        <w:pStyle w:val="Heading3"/>
      </w:pPr>
      <w:r>
        <w:lastRenderedPageBreak/>
        <w:t xml:space="preserve"> </w:t>
      </w:r>
      <w:bookmarkStart w:id="231" w:name="_Toc185540431"/>
      <w:bookmarkStart w:id="232" w:name="_Toc185541941"/>
      <w:bookmarkStart w:id="233" w:name="_Toc185542060"/>
      <w:bookmarkStart w:id="234" w:name="_Toc185550488"/>
      <w:r w:rsidR="00FC0E64" w:rsidRPr="00FC0E64">
        <w:t xml:space="preserve">Use case </w:t>
      </w:r>
      <w:proofErr w:type="spellStart"/>
      <w:r w:rsidR="00FC0E64" w:rsidRPr="00FC0E64">
        <w:t>tìm</w:t>
      </w:r>
      <w:proofErr w:type="spellEnd"/>
      <w:r w:rsidR="00FC0E64" w:rsidRPr="00FC0E64">
        <w:t xml:space="preserve"> </w:t>
      </w:r>
      <w:proofErr w:type="spellStart"/>
      <w:r w:rsidR="00FC0E64" w:rsidRPr="00FC0E64">
        <w:t>kiếm</w:t>
      </w:r>
      <w:proofErr w:type="spellEnd"/>
      <w:r w:rsidR="00D503B9">
        <w:t xml:space="preserve"> </w:t>
      </w:r>
      <w:proofErr w:type="spellStart"/>
      <w:r w:rsidR="00D503B9">
        <w:t>người</w:t>
      </w:r>
      <w:proofErr w:type="spellEnd"/>
      <w:r w:rsidR="00D503B9">
        <w:t xml:space="preserve"> </w:t>
      </w:r>
      <w:proofErr w:type="spellStart"/>
      <w:r w:rsidR="00D503B9">
        <w:t>trong</w:t>
      </w:r>
      <w:proofErr w:type="spellEnd"/>
      <w:r w:rsidR="00D503B9">
        <w:t xml:space="preserve"> </w:t>
      </w:r>
      <w:proofErr w:type="spellStart"/>
      <w:r w:rsidR="00D503B9">
        <w:t>gia</w:t>
      </w:r>
      <w:proofErr w:type="spellEnd"/>
      <w:r w:rsidR="00D503B9">
        <w:t xml:space="preserve"> </w:t>
      </w:r>
      <w:proofErr w:type="spellStart"/>
      <w:r w:rsidR="00D503B9">
        <w:t>phả</w:t>
      </w:r>
      <w:bookmarkEnd w:id="231"/>
      <w:bookmarkEnd w:id="232"/>
      <w:bookmarkEnd w:id="233"/>
      <w:bookmarkEnd w:id="234"/>
      <w:proofErr w:type="spellEnd"/>
    </w:p>
    <w:p w14:paraId="42D33390" w14:textId="77777777" w:rsidR="007B6FC5" w:rsidRPr="009E2DA7" w:rsidRDefault="007B6FC5" w:rsidP="009E2DA7">
      <w:pPr>
        <w:pStyle w:val="Heading4"/>
      </w:pPr>
      <w:r w:rsidRPr="00FC0E64">
        <w:t>Biểu đồ hoạt động</w:t>
      </w:r>
    </w:p>
    <w:p w14:paraId="3B6DE904" w14:textId="77777777" w:rsidR="000A7F68" w:rsidRDefault="00D503B9" w:rsidP="000A7F68">
      <w:pPr>
        <w:keepNext/>
        <w:jc w:val="left"/>
      </w:pPr>
      <w:r w:rsidRPr="00D503B9">
        <w:rPr>
          <w:noProof/>
          <w:lang w:val="en-US"/>
        </w:rPr>
        <w:drawing>
          <wp:inline distT="0" distB="0" distL="0" distR="0" wp14:anchorId="1723BBBE" wp14:editId="50E632BA">
            <wp:extent cx="5835650" cy="3886200"/>
            <wp:effectExtent l="0" t="0" r="0" b="0"/>
            <wp:docPr id="1956854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650" cy="3886200"/>
                    </a:xfrm>
                    <a:prstGeom prst="rect">
                      <a:avLst/>
                    </a:prstGeom>
                    <a:noFill/>
                    <a:ln>
                      <a:noFill/>
                    </a:ln>
                  </pic:spPr>
                </pic:pic>
              </a:graphicData>
            </a:graphic>
          </wp:inline>
        </w:drawing>
      </w:r>
    </w:p>
    <w:p w14:paraId="0290FFCB" w14:textId="5245ACA3" w:rsidR="00D503B9" w:rsidRDefault="000A7F68" w:rsidP="0049451F">
      <w:pPr>
        <w:pStyle w:val="Caption"/>
      </w:pPr>
      <w:bookmarkStart w:id="235" w:name="_Toc185540004"/>
      <w:bookmarkStart w:id="236" w:name="_Toc185550550"/>
      <w:r>
        <w:t xml:space="preserve">Hình </w:t>
      </w:r>
      <w:r w:rsidR="002D14E4">
        <w:fldChar w:fldCharType="begin"/>
      </w:r>
      <w:r w:rsidR="002D14E4">
        <w:instrText xml:space="preserve"> SEQ Hình \* ARABIC </w:instrText>
      </w:r>
      <w:r w:rsidR="002D14E4">
        <w:fldChar w:fldCharType="separate"/>
      </w:r>
      <w:r w:rsidR="00A60B7E">
        <w:rPr>
          <w:noProof/>
        </w:rPr>
        <w:t>48</w:t>
      </w:r>
      <w:r w:rsidR="002D14E4">
        <w:fldChar w:fldCharType="end"/>
      </w:r>
      <w:r w:rsidR="0049451F" w:rsidRPr="002D14E4">
        <w:t>:</w:t>
      </w:r>
      <w:r>
        <w:rPr>
          <w:lang w:val="en-US"/>
        </w:rPr>
        <w:t xml:space="preserve"> </w:t>
      </w:r>
      <w:proofErr w:type="spellStart"/>
      <w:r w:rsidRPr="006D77F4">
        <w:rPr>
          <w:lang w:val="en-US"/>
        </w:rPr>
        <w:t>Biểu</w:t>
      </w:r>
      <w:proofErr w:type="spellEnd"/>
      <w:r w:rsidRPr="006D77F4">
        <w:rPr>
          <w:lang w:val="en-US"/>
        </w:rPr>
        <w:t xml:space="preserve"> </w:t>
      </w:r>
      <w:proofErr w:type="spellStart"/>
      <w:r w:rsidRPr="006D77F4">
        <w:rPr>
          <w:lang w:val="en-US"/>
        </w:rPr>
        <w:t>đồ</w:t>
      </w:r>
      <w:proofErr w:type="spellEnd"/>
      <w:r w:rsidRPr="006D77F4">
        <w:rPr>
          <w:lang w:val="en-US"/>
        </w:rPr>
        <w:t xml:space="preserve"> </w:t>
      </w:r>
      <w:proofErr w:type="spellStart"/>
      <w:r w:rsidRPr="006D77F4">
        <w:rPr>
          <w:lang w:val="en-US"/>
        </w:rPr>
        <w:t>hoạt</w:t>
      </w:r>
      <w:proofErr w:type="spellEnd"/>
      <w:r w:rsidRPr="006D77F4">
        <w:rPr>
          <w:lang w:val="en-US"/>
        </w:rPr>
        <w:t xml:space="preserve"> </w:t>
      </w:r>
      <w:proofErr w:type="spellStart"/>
      <w:r w:rsidRPr="006D77F4">
        <w:rPr>
          <w:lang w:val="en-US"/>
        </w:rPr>
        <w:t>động</w:t>
      </w:r>
      <w:proofErr w:type="spellEnd"/>
      <w:r w:rsidRPr="006D77F4">
        <w:rPr>
          <w:lang w:val="en-US"/>
        </w:rPr>
        <w:t xml:space="preserve"> use case </w:t>
      </w:r>
      <w:proofErr w:type="spellStart"/>
      <w:r w:rsidRPr="006D77F4">
        <w:rPr>
          <w:lang w:val="en-US"/>
        </w:rPr>
        <w:t>tìm</w:t>
      </w:r>
      <w:proofErr w:type="spellEnd"/>
      <w:r w:rsidRPr="006D77F4">
        <w:rPr>
          <w:lang w:val="en-US"/>
        </w:rPr>
        <w:t xml:space="preserve"> </w:t>
      </w:r>
      <w:proofErr w:type="spellStart"/>
      <w:r w:rsidRPr="006D77F4">
        <w:rPr>
          <w:lang w:val="en-US"/>
        </w:rPr>
        <w:t>kiếm</w:t>
      </w:r>
      <w:proofErr w:type="spellEnd"/>
      <w:r w:rsidRPr="006D77F4">
        <w:rPr>
          <w:lang w:val="en-US"/>
        </w:rPr>
        <w:t xml:space="preserve"> </w:t>
      </w:r>
      <w:proofErr w:type="spellStart"/>
      <w:r w:rsidRPr="006D77F4">
        <w:rPr>
          <w:lang w:val="en-US"/>
        </w:rPr>
        <w:t>người</w:t>
      </w:r>
      <w:proofErr w:type="spellEnd"/>
      <w:r w:rsidRPr="006D77F4">
        <w:rPr>
          <w:lang w:val="en-US"/>
        </w:rPr>
        <w:t xml:space="preserve"> </w:t>
      </w:r>
      <w:proofErr w:type="spellStart"/>
      <w:r w:rsidRPr="006D77F4">
        <w:rPr>
          <w:lang w:val="en-US"/>
        </w:rPr>
        <w:t>trong</w:t>
      </w:r>
      <w:proofErr w:type="spellEnd"/>
      <w:r w:rsidRPr="006D77F4">
        <w:rPr>
          <w:lang w:val="en-US"/>
        </w:rPr>
        <w:t xml:space="preserve"> </w:t>
      </w:r>
      <w:proofErr w:type="spellStart"/>
      <w:r w:rsidRPr="006D77F4">
        <w:rPr>
          <w:lang w:val="en-US"/>
        </w:rPr>
        <w:t>gia</w:t>
      </w:r>
      <w:proofErr w:type="spellEnd"/>
      <w:r w:rsidRPr="006D77F4">
        <w:rPr>
          <w:lang w:val="en-US"/>
        </w:rPr>
        <w:t xml:space="preserve"> </w:t>
      </w:r>
      <w:proofErr w:type="spellStart"/>
      <w:r w:rsidRPr="006D77F4">
        <w:rPr>
          <w:lang w:val="en-US"/>
        </w:rPr>
        <w:t>phả</w:t>
      </w:r>
      <w:bookmarkEnd w:id="235"/>
      <w:bookmarkEnd w:id="236"/>
      <w:proofErr w:type="spellEnd"/>
    </w:p>
    <w:p w14:paraId="0FB1D136" w14:textId="77777777" w:rsidR="007B6FC5" w:rsidRDefault="007B6FC5" w:rsidP="009E2DA7">
      <w:pPr>
        <w:pStyle w:val="Heading4"/>
        <w:rPr>
          <w:lang w:val="en-US"/>
        </w:rPr>
      </w:pPr>
      <w:r w:rsidRPr="00FC0E64">
        <w:t>Biểu đồ trạng thái</w:t>
      </w:r>
    </w:p>
    <w:p w14:paraId="33B3BC84" w14:textId="77777777" w:rsidR="000A7F68" w:rsidRDefault="00637260" w:rsidP="000A7F68">
      <w:pPr>
        <w:keepNext/>
      </w:pPr>
      <w:r w:rsidRPr="00637260">
        <w:rPr>
          <w:noProof/>
          <w:lang w:val="en-US"/>
        </w:rPr>
        <w:drawing>
          <wp:inline distT="0" distB="0" distL="0" distR="0" wp14:anchorId="2A34E715" wp14:editId="4A91DE7B">
            <wp:extent cx="5835650" cy="941705"/>
            <wp:effectExtent l="0" t="0" r="0" b="0"/>
            <wp:docPr id="1973356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835650" cy="941705"/>
                    </a:xfrm>
                    <a:prstGeom prst="rect">
                      <a:avLst/>
                    </a:prstGeom>
                    <a:noFill/>
                    <a:ln>
                      <a:noFill/>
                    </a:ln>
                  </pic:spPr>
                </pic:pic>
              </a:graphicData>
            </a:graphic>
          </wp:inline>
        </w:drawing>
      </w:r>
    </w:p>
    <w:p w14:paraId="1153F1C4" w14:textId="7AC7FBB3" w:rsidR="00637260" w:rsidRDefault="000A7F68" w:rsidP="0049451F">
      <w:pPr>
        <w:pStyle w:val="Caption"/>
      </w:pPr>
      <w:bookmarkStart w:id="237" w:name="_Toc185540005"/>
      <w:bookmarkStart w:id="238" w:name="_Toc185550551"/>
      <w:r>
        <w:t xml:space="preserve">Hình </w:t>
      </w:r>
      <w:r w:rsidR="002D14E4">
        <w:fldChar w:fldCharType="begin"/>
      </w:r>
      <w:r w:rsidR="002D14E4">
        <w:instrText xml:space="preserve"> SEQ Hình \* ARABIC </w:instrText>
      </w:r>
      <w:r w:rsidR="002D14E4">
        <w:fldChar w:fldCharType="separate"/>
      </w:r>
      <w:r w:rsidR="00A60B7E">
        <w:rPr>
          <w:noProof/>
        </w:rPr>
        <w:t>49</w:t>
      </w:r>
      <w:r w:rsidR="002D14E4">
        <w:fldChar w:fldCharType="end"/>
      </w:r>
      <w:r w:rsidR="0049451F" w:rsidRPr="002D14E4">
        <w:t>:</w:t>
      </w:r>
      <w:r>
        <w:rPr>
          <w:lang w:val="en-US"/>
        </w:rPr>
        <w:t xml:space="preserve"> </w:t>
      </w:r>
      <w:proofErr w:type="spellStart"/>
      <w:r w:rsidRPr="00780DA0">
        <w:rPr>
          <w:lang w:val="en-US"/>
        </w:rPr>
        <w:t>Biểu</w:t>
      </w:r>
      <w:proofErr w:type="spellEnd"/>
      <w:r w:rsidRPr="00780DA0">
        <w:rPr>
          <w:lang w:val="en-US"/>
        </w:rPr>
        <w:t xml:space="preserve"> </w:t>
      </w:r>
      <w:proofErr w:type="spellStart"/>
      <w:r w:rsidRPr="00780DA0">
        <w:rPr>
          <w:lang w:val="en-US"/>
        </w:rPr>
        <w:t>đồ</w:t>
      </w:r>
      <w:proofErr w:type="spellEnd"/>
      <w:r w:rsidRPr="00780DA0">
        <w:rPr>
          <w:lang w:val="en-US"/>
        </w:rPr>
        <w:t xml:space="preserve"> </w:t>
      </w:r>
      <w:proofErr w:type="spellStart"/>
      <w:r w:rsidRPr="00780DA0">
        <w:rPr>
          <w:lang w:val="en-US"/>
        </w:rPr>
        <w:t>trạng</w:t>
      </w:r>
      <w:proofErr w:type="spellEnd"/>
      <w:r w:rsidRPr="00780DA0">
        <w:rPr>
          <w:lang w:val="en-US"/>
        </w:rPr>
        <w:t xml:space="preserve"> </w:t>
      </w:r>
      <w:proofErr w:type="spellStart"/>
      <w:r w:rsidRPr="00780DA0">
        <w:rPr>
          <w:lang w:val="en-US"/>
        </w:rPr>
        <w:t>thái</w:t>
      </w:r>
      <w:proofErr w:type="spellEnd"/>
      <w:r w:rsidRPr="00780DA0">
        <w:rPr>
          <w:lang w:val="en-US"/>
        </w:rPr>
        <w:t xml:space="preserve"> use case </w:t>
      </w:r>
      <w:proofErr w:type="spellStart"/>
      <w:r w:rsidRPr="00780DA0">
        <w:rPr>
          <w:lang w:val="en-US"/>
        </w:rPr>
        <w:t>tìm</w:t>
      </w:r>
      <w:proofErr w:type="spellEnd"/>
      <w:r w:rsidRPr="00780DA0">
        <w:rPr>
          <w:lang w:val="en-US"/>
        </w:rPr>
        <w:t xml:space="preserve"> </w:t>
      </w:r>
      <w:proofErr w:type="spellStart"/>
      <w:r w:rsidRPr="00780DA0">
        <w:rPr>
          <w:lang w:val="en-US"/>
        </w:rPr>
        <w:t>kiếm</w:t>
      </w:r>
      <w:proofErr w:type="spellEnd"/>
      <w:r w:rsidRPr="00780DA0">
        <w:rPr>
          <w:lang w:val="en-US"/>
        </w:rPr>
        <w:t xml:space="preserve"> </w:t>
      </w:r>
      <w:proofErr w:type="spellStart"/>
      <w:r w:rsidRPr="00780DA0">
        <w:rPr>
          <w:lang w:val="en-US"/>
        </w:rPr>
        <w:t>người</w:t>
      </w:r>
      <w:proofErr w:type="spellEnd"/>
      <w:r w:rsidRPr="00780DA0">
        <w:rPr>
          <w:lang w:val="en-US"/>
        </w:rPr>
        <w:t xml:space="preserve"> </w:t>
      </w:r>
      <w:proofErr w:type="spellStart"/>
      <w:r w:rsidRPr="00780DA0">
        <w:rPr>
          <w:lang w:val="en-US"/>
        </w:rPr>
        <w:t>trong</w:t>
      </w:r>
      <w:proofErr w:type="spellEnd"/>
      <w:r w:rsidRPr="00780DA0">
        <w:rPr>
          <w:lang w:val="en-US"/>
        </w:rPr>
        <w:t xml:space="preserve"> </w:t>
      </w:r>
      <w:proofErr w:type="spellStart"/>
      <w:r w:rsidRPr="00780DA0">
        <w:rPr>
          <w:lang w:val="en-US"/>
        </w:rPr>
        <w:t>gia</w:t>
      </w:r>
      <w:proofErr w:type="spellEnd"/>
      <w:r w:rsidRPr="00780DA0">
        <w:rPr>
          <w:lang w:val="en-US"/>
        </w:rPr>
        <w:t xml:space="preserve"> </w:t>
      </w:r>
      <w:proofErr w:type="spellStart"/>
      <w:r w:rsidRPr="00780DA0">
        <w:rPr>
          <w:lang w:val="en-US"/>
        </w:rPr>
        <w:t>phả</w:t>
      </w:r>
      <w:bookmarkEnd w:id="237"/>
      <w:bookmarkEnd w:id="238"/>
      <w:proofErr w:type="spellEnd"/>
    </w:p>
    <w:p w14:paraId="5C6EAF90" w14:textId="77777777" w:rsidR="007B6FC5" w:rsidRDefault="007B6FC5" w:rsidP="009E2DA7">
      <w:pPr>
        <w:pStyle w:val="Heading4"/>
        <w:rPr>
          <w:lang w:val="en-US"/>
        </w:rPr>
      </w:pPr>
      <w:r w:rsidRPr="00FC0E64">
        <w:lastRenderedPageBreak/>
        <w:t>Biểu đồ tuần tự</w:t>
      </w:r>
    </w:p>
    <w:p w14:paraId="1D520C78" w14:textId="77777777" w:rsidR="000A7F68" w:rsidRDefault="00FB4491" w:rsidP="000A7F68">
      <w:pPr>
        <w:keepNext/>
      </w:pPr>
      <w:r w:rsidRPr="00FB4491">
        <w:rPr>
          <w:noProof/>
          <w:lang w:val="en-US"/>
        </w:rPr>
        <w:drawing>
          <wp:inline distT="0" distB="0" distL="0" distR="0" wp14:anchorId="5910E3F5" wp14:editId="78060E95">
            <wp:extent cx="5833466" cy="5008099"/>
            <wp:effectExtent l="0" t="0" r="0" b="2540"/>
            <wp:docPr id="287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7323" name=""/>
                    <pic:cNvPicPr/>
                  </pic:nvPicPr>
                  <pic:blipFill>
                    <a:blip r:embed="rId67"/>
                    <a:stretch>
                      <a:fillRect/>
                    </a:stretch>
                  </pic:blipFill>
                  <pic:spPr>
                    <a:xfrm>
                      <a:off x="0" y="0"/>
                      <a:ext cx="5842502" cy="5015857"/>
                    </a:xfrm>
                    <a:prstGeom prst="rect">
                      <a:avLst/>
                    </a:prstGeom>
                  </pic:spPr>
                </pic:pic>
              </a:graphicData>
            </a:graphic>
          </wp:inline>
        </w:drawing>
      </w:r>
    </w:p>
    <w:p w14:paraId="6FB5134F" w14:textId="5F7F63F4" w:rsidR="00FB4491" w:rsidRDefault="000A7F68" w:rsidP="000A7F68">
      <w:pPr>
        <w:pStyle w:val="Caption"/>
      </w:pPr>
      <w:bookmarkStart w:id="239" w:name="_Toc185540006"/>
      <w:bookmarkStart w:id="240" w:name="_Toc185550552"/>
      <w:r>
        <w:t xml:space="preserve">Hình </w:t>
      </w:r>
      <w:r w:rsidR="002D14E4">
        <w:fldChar w:fldCharType="begin"/>
      </w:r>
      <w:r w:rsidR="002D14E4">
        <w:instrText xml:space="preserve"> SEQ Hình \* ARABIC </w:instrText>
      </w:r>
      <w:r w:rsidR="002D14E4">
        <w:fldChar w:fldCharType="separate"/>
      </w:r>
      <w:r w:rsidR="00A60B7E">
        <w:rPr>
          <w:noProof/>
        </w:rPr>
        <w:t>50</w:t>
      </w:r>
      <w:r w:rsidR="002D14E4">
        <w:fldChar w:fldCharType="end"/>
      </w:r>
      <w:r w:rsidR="0049451F" w:rsidRPr="002D14E4">
        <w:t>:</w:t>
      </w:r>
      <w:r>
        <w:rPr>
          <w:lang w:val="en-US"/>
        </w:rPr>
        <w:t xml:space="preserve"> </w:t>
      </w:r>
      <w:proofErr w:type="spellStart"/>
      <w:r w:rsidRPr="00637C4A">
        <w:rPr>
          <w:lang w:val="en-US"/>
        </w:rPr>
        <w:t>Biểu</w:t>
      </w:r>
      <w:proofErr w:type="spellEnd"/>
      <w:r w:rsidRPr="00637C4A">
        <w:rPr>
          <w:lang w:val="en-US"/>
        </w:rPr>
        <w:t xml:space="preserve"> </w:t>
      </w:r>
      <w:proofErr w:type="spellStart"/>
      <w:r w:rsidRPr="00637C4A">
        <w:rPr>
          <w:lang w:val="en-US"/>
        </w:rPr>
        <w:t>đồ</w:t>
      </w:r>
      <w:proofErr w:type="spellEnd"/>
      <w:r w:rsidRPr="00637C4A">
        <w:rPr>
          <w:lang w:val="en-US"/>
        </w:rPr>
        <w:t xml:space="preserve"> </w:t>
      </w:r>
      <w:proofErr w:type="spellStart"/>
      <w:r w:rsidRPr="00637C4A">
        <w:rPr>
          <w:lang w:val="en-US"/>
        </w:rPr>
        <w:t>tuần</w:t>
      </w:r>
      <w:proofErr w:type="spellEnd"/>
      <w:r w:rsidRPr="00637C4A">
        <w:rPr>
          <w:lang w:val="en-US"/>
        </w:rPr>
        <w:t xml:space="preserve"> </w:t>
      </w:r>
      <w:proofErr w:type="spellStart"/>
      <w:r w:rsidRPr="00637C4A">
        <w:rPr>
          <w:lang w:val="en-US"/>
        </w:rPr>
        <w:t>tự</w:t>
      </w:r>
      <w:proofErr w:type="spellEnd"/>
      <w:r w:rsidRPr="00637C4A">
        <w:rPr>
          <w:lang w:val="en-US"/>
        </w:rPr>
        <w:t xml:space="preserve"> use case </w:t>
      </w:r>
      <w:proofErr w:type="spellStart"/>
      <w:r w:rsidRPr="00637C4A">
        <w:rPr>
          <w:lang w:val="en-US"/>
        </w:rPr>
        <w:t>tìm</w:t>
      </w:r>
      <w:proofErr w:type="spellEnd"/>
      <w:r w:rsidRPr="00637C4A">
        <w:rPr>
          <w:lang w:val="en-US"/>
        </w:rPr>
        <w:t xml:space="preserve"> </w:t>
      </w:r>
      <w:proofErr w:type="spellStart"/>
      <w:r w:rsidRPr="00637C4A">
        <w:rPr>
          <w:lang w:val="en-US"/>
        </w:rPr>
        <w:t>kiếm</w:t>
      </w:r>
      <w:proofErr w:type="spellEnd"/>
      <w:r w:rsidRPr="00637C4A">
        <w:rPr>
          <w:lang w:val="en-US"/>
        </w:rPr>
        <w:t xml:space="preserve"> </w:t>
      </w:r>
      <w:proofErr w:type="spellStart"/>
      <w:r w:rsidRPr="00637C4A">
        <w:rPr>
          <w:lang w:val="en-US"/>
        </w:rPr>
        <w:t>người</w:t>
      </w:r>
      <w:proofErr w:type="spellEnd"/>
      <w:r w:rsidRPr="00637C4A">
        <w:rPr>
          <w:lang w:val="en-US"/>
        </w:rPr>
        <w:t xml:space="preserve"> </w:t>
      </w:r>
      <w:proofErr w:type="spellStart"/>
      <w:r w:rsidRPr="00637C4A">
        <w:rPr>
          <w:lang w:val="en-US"/>
        </w:rPr>
        <w:t>trong</w:t>
      </w:r>
      <w:proofErr w:type="spellEnd"/>
      <w:r w:rsidRPr="00637C4A">
        <w:rPr>
          <w:lang w:val="en-US"/>
        </w:rPr>
        <w:t xml:space="preserve"> </w:t>
      </w:r>
      <w:proofErr w:type="spellStart"/>
      <w:r w:rsidRPr="00637C4A">
        <w:rPr>
          <w:lang w:val="en-US"/>
        </w:rPr>
        <w:t>gia</w:t>
      </w:r>
      <w:proofErr w:type="spellEnd"/>
      <w:r w:rsidRPr="00637C4A">
        <w:rPr>
          <w:lang w:val="en-US"/>
        </w:rPr>
        <w:t xml:space="preserve"> </w:t>
      </w:r>
      <w:proofErr w:type="spellStart"/>
      <w:r w:rsidRPr="00637C4A">
        <w:rPr>
          <w:lang w:val="en-US"/>
        </w:rPr>
        <w:t>phả</w:t>
      </w:r>
      <w:bookmarkEnd w:id="239"/>
      <w:bookmarkEnd w:id="240"/>
      <w:proofErr w:type="spellEnd"/>
    </w:p>
    <w:p w14:paraId="10B2B4FD" w14:textId="77777777" w:rsidR="007B6FC5" w:rsidRPr="007B6FC5" w:rsidRDefault="007B6FC5" w:rsidP="009E2DA7">
      <w:pPr>
        <w:pStyle w:val="Heading4"/>
      </w:pPr>
      <w:r w:rsidRPr="00FC0E64">
        <w:lastRenderedPageBreak/>
        <w:t>Biểu đồ lớp</w:t>
      </w:r>
    </w:p>
    <w:p w14:paraId="32D607FB" w14:textId="77777777" w:rsidR="00727294" w:rsidRDefault="006953CD" w:rsidP="00727294">
      <w:pPr>
        <w:keepNext/>
      </w:pPr>
      <w:r w:rsidRPr="006953CD">
        <w:rPr>
          <w:noProof/>
        </w:rPr>
        <w:drawing>
          <wp:inline distT="0" distB="0" distL="0" distR="0" wp14:anchorId="1B6A6F81" wp14:editId="5D4467A0">
            <wp:extent cx="5835650" cy="6464935"/>
            <wp:effectExtent l="0" t="0" r="0" b="0"/>
            <wp:docPr id="911623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35650" cy="6464935"/>
                    </a:xfrm>
                    <a:prstGeom prst="rect">
                      <a:avLst/>
                    </a:prstGeom>
                    <a:noFill/>
                    <a:ln>
                      <a:noFill/>
                    </a:ln>
                  </pic:spPr>
                </pic:pic>
              </a:graphicData>
            </a:graphic>
          </wp:inline>
        </w:drawing>
      </w:r>
    </w:p>
    <w:p w14:paraId="57FCF941" w14:textId="2907CC05" w:rsidR="006953CD" w:rsidRDefault="00727294" w:rsidP="002D14E4">
      <w:pPr>
        <w:pStyle w:val="Caption"/>
      </w:pPr>
      <w:bookmarkStart w:id="241" w:name="_Toc185540007"/>
      <w:bookmarkStart w:id="242" w:name="_Toc185550553"/>
      <w:r>
        <w:t xml:space="preserve">Hình </w:t>
      </w:r>
      <w:fldSimple w:instr=" SEQ Hình \* ARABIC ">
        <w:r w:rsidR="00A60B7E">
          <w:rPr>
            <w:noProof/>
          </w:rPr>
          <w:t>51</w:t>
        </w:r>
      </w:fldSimple>
      <w:r w:rsidR="002D14E4" w:rsidRPr="002D14E4">
        <w:t>:</w:t>
      </w:r>
      <w:r w:rsidRPr="002D14E4">
        <w:t xml:space="preserve"> Biểu đồ tuần tự use c</w:t>
      </w:r>
      <w:r w:rsidR="002D14E4">
        <w:rPr>
          <w:lang w:val="en-US"/>
        </w:rPr>
        <w:t>a</w:t>
      </w:r>
      <w:r w:rsidRPr="002D14E4">
        <w:t>se tìm kiếm người trong gia phả</w:t>
      </w:r>
      <w:bookmarkEnd w:id="241"/>
      <w:bookmarkEnd w:id="242"/>
    </w:p>
    <w:p w14:paraId="1EF320FC" w14:textId="77777777" w:rsidR="006953CD" w:rsidRPr="002D14E4" w:rsidRDefault="006953CD" w:rsidP="006953CD"/>
    <w:p w14:paraId="70452C60" w14:textId="77777777" w:rsidR="006953CD" w:rsidRPr="002D14E4" w:rsidRDefault="006953CD" w:rsidP="006953CD"/>
    <w:p w14:paraId="28C44DFF" w14:textId="77777777" w:rsidR="006953CD" w:rsidRPr="002D14E4" w:rsidRDefault="006953CD">
      <w:r w:rsidRPr="002D14E4">
        <w:br w:type="page"/>
      </w:r>
    </w:p>
    <w:p w14:paraId="0DF0F181" w14:textId="77777777" w:rsidR="006953CD" w:rsidRPr="002D14E4" w:rsidRDefault="006953CD" w:rsidP="006953CD"/>
    <w:p w14:paraId="6F6D8860" w14:textId="77777777" w:rsidR="00A31012" w:rsidRPr="00A31012" w:rsidRDefault="00A31012" w:rsidP="00727294">
      <w:pPr>
        <w:pStyle w:val="Heading2"/>
      </w:pPr>
      <w:r>
        <w:t xml:space="preserve"> </w:t>
      </w:r>
      <w:bookmarkStart w:id="243" w:name="_Toc185540432"/>
      <w:bookmarkStart w:id="244" w:name="_Toc185541942"/>
      <w:bookmarkStart w:id="245" w:name="_Toc185542061"/>
      <w:bookmarkStart w:id="246" w:name="_Toc185550489"/>
      <w:r w:rsidR="006953CD" w:rsidRPr="009E2DA7">
        <w:t>Biểu</w:t>
      </w:r>
      <w:r w:rsidR="006953CD">
        <w:t xml:space="preserve"> đồ lớp tổng quát</w:t>
      </w:r>
      <w:bookmarkEnd w:id="243"/>
      <w:bookmarkEnd w:id="244"/>
      <w:bookmarkEnd w:id="245"/>
      <w:bookmarkEnd w:id="246"/>
    </w:p>
    <w:p w14:paraId="3DA4DFDA" w14:textId="57FD5BBB" w:rsidR="0029798A" w:rsidRPr="0029798A" w:rsidRDefault="0029798A" w:rsidP="0029798A">
      <w:pPr>
        <w:widowControl/>
        <w:spacing w:line="240" w:lineRule="auto"/>
        <w:ind w:left="0" w:firstLine="0"/>
        <w:jc w:val="left"/>
        <w:rPr>
          <w:sz w:val="24"/>
          <w:szCs w:val="24"/>
          <w:lang w:val="en-US" w:eastAsia="zh-CN"/>
        </w:rPr>
      </w:pPr>
      <w:r w:rsidRPr="0029798A">
        <w:rPr>
          <w:noProof/>
          <w:sz w:val="24"/>
          <w:szCs w:val="24"/>
          <w:lang w:val="en-US" w:eastAsia="zh-CN"/>
        </w:rPr>
        <w:drawing>
          <wp:inline distT="0" distB="0" distL="0" distR="0" wp14:anchorId="3A58903D" wp14:editId="0DD8FACC">
            <wp:extent cx="5734050" cy="7101205"/>
            <wp:effectExtent l="0" t="0" r="0" b="0"/>
            <wp:docPr id="605350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4050" cy="7101205"/>
                    </a:xfrm>
                    <a:prstGeom prst="rect">
                      <a:avLst/>
                    </a:prstGeom>
                    <a:noFill/>
                    <a:ln>
                      <a:noFill/>
                    </a:ln>
                  </pic:spPr>
                </pic:pic>
              </a:graphicData>
            </a:graphic>
          </wp:inline>
        </w:drawing>
      </w:r>
    </w:p>
    <w:p w14:paraId="5815B2A6" w14:textId="2DF03488" w:rsidR="002D14E4" w:rsidRDefault="002D14E4" w:rsidP="002D14E4">
      <w:pPr>
        <w:keepNext/>
      </w:pPr>
    </w:p>
    <w:p w14:paraId="53737A2C" w14:textId="324D821D" w:rsidR="002D14E4" w:rsidRPr="002D14E4" w:rsidRDefault="002D14E4" w:rsidP="002D14E4">
      <w:pPr>
        <w:pStyle w:val="Caption"/>
      </w:pPr>
      <w:bookmarkStart w:id="247" w:name="_Toc185540008"/>
      <w:bookmarkStart w:id="248" w:name="_Toc185550554"/>
      <w:r>
        <w:t xml:space="preserve">Hình </w:t>
      </w:r>
      <w:fldSimple w:instr=" SEQ Hình \* ARABIC ">
        <w:r w:rsidR="00A60B7E">
          <w:rPr>
            <w:noProof/>
          </w:rPr>
          <w:t>52</w:t>
        </w:r>
      </w:fldSimple>
      <w:r w:rsidRPr="002D14E4">
        <w:t>: Biểu đồ lớp tổng quát</w:t>
      </w:r>
      <w:bookmarkEnd w:id="247"/>
      <w:bookmarkEnd w:id="248"/>
    </w:p>
    <w:p w14:paraId="1022CB18" w14:textId="77777777" w:rsidR="00147458" w:rsidRPr="006D1B43" w:rsidRDefault="00147458" w:rsidP="009E2DA7">
      <w:pPr>
        <w:pStyle w:val="Heading2"/>
        <w:rPr>
          <w:lang w:val="en-US"/>
        </w:rPr>
      </w:pPr>
      <w:bookmarkStart w:id="249" w:name="_Toc185540433"/>
      <w:bookmarkStart w:id="250" w:name="_Toc185541943"/>
      <w:bookmarkStart w:id="251" w:name="_Toc185542062"/>
      <w:bookmarkStart w:id="252" w:name="_Toc185550490"/>
      <w:r w:rsidRPr="00147458">
        <w:t>Xây dựng giao diện</w:t>
      </w:r>
      <w:bookmarkEnd w:id="249"/>
      <w:bookmarkEnd w:id="250"/>
      <w:bookmarkEnd w:id="251"/>
      <w:bookmarkEnd w:id="252"/>
    </w:p>
    <w:p w14:paraId="21D61AC8" w14:textId="77777777" w:rsidR="006D1B43" w:rsidRDefault="00384515" w:rsidP="00F31235">
      <w:pPr>
        <w:pStyle w:val="Heading3"/>
      </w:pPr>
      <w:bookmarkStart w:id="253" w:name="_Toc185540434"/>
      <w:bookmarkStart w:id="254" w:name="_Toc185541944"/>
      <w:bookmarkStart w:id="255" w:name="_Toc185542063"/>
      <w:r>
        <w:lastRenderedPageBreak/>
        <w:t>Giao diện trang chủ</w:t>
      </w:r>
      <w:bookmarkEnd w:id="253"/>
      <w:bookmarkEnd w:id="254"/>
      <w:bookmarkEnd w:id="255"/>
    </w:p>
    <w:p w14:paraId="2DCE33F0" w14:textId="77777777" w:rsidR="002D14E4" w:rsidRDefault="006D1B43" w:rsidP="002D14E4">
      <w:pPr>
        <w:keepNext/>
      </w:pPr>
      <w:r>
        <w:rPr>
          <w:noProof/>
          <w:lang w:val="en-US"/>
        </w:rPr>
        <w:drawing>
          <wp:inline distT="0" distB="0" distL="0" distR="0" wp14:anchorId="09775D8F" wp14:editId="34CCD0B5">
            <wp:extent cx="5643880" cy="7881730"/>
            <wp:effectExtent l="0" t="0" r="0" b="5080"/>
            <wp:docPr id="751785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5386" name="Picture 7517853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645178" cy="7883542"/>
                    </a:xfrm>
                    <a:prstGeom prst="rect">
                      <a:avLst/>
                    </a:prstGeom>
                  </pic:spPr>
                </pic:pic>
              </a:graphicData>
            </a:graphic>
          </wp:inline>
        </w:drawing>
      </w:r>
    </w:p>
    <w:p w14:paraId="5AAB4A63" w14:textId="479931B7" w:rsidR="008C224E" w:rsidRDefault="002D14E4" w:rsidP="002D14E4">
      <w:pPr>
        <w:pStyle w:val="Caption"/>
      </w:pPr>
      <w:bookmarkStart w:id="256" w:name="_Toc185540009"/>
      <w:bookmarkStart w:id="257" w:name="_Toc185550555"/>
      <w:r>
        <w:t xml:space="preserve">Hình </w:t>
      </w:r>
      <w:fldSimple w:instr=" SEQ Hình \* ARABIC ">
        <w:r w:rsidR="00A60B7E">
          <w:rPr>
            <w:noProof/>
          </w:rPr>
          <w:t>53</w:t>
        </w:r>
      </w:fldSimple>
      <w:r>
        <w:rPr>
          <w:lang w:val="en-US"/>
        </w:rPr>
        <w:t xml:space="preserve">: </w:t>
      </w:r>
      <w:r w:rsidRPr="0044354C">
        <w:rPr>
          <w:lang w:val="en-US"/>
        </w:rPr>
        <w:t xml:space="preserve">Giao </w:t>
      </w:r>
      <w:proofErr w:type="spellStart"/>
      <w:r w:rsidRPr="0044354C">
        <w:rPr>
          <w:lang w:val="en-US"/>
        </w:rPr>
        <w:t>diện</w:t>
      </w:r>
      <w:proofErr w:type="spellEnd"/>
      <w:r w:rsidRPr="0044354C">
        <w:rPr>
          <w:lang w:val="en-US"/>
        </w:rPr>
        <w:t xml:space="preserve"> </w:t>
      </w:r>
      <w:proofErr w:type="spellStart"/>
      <w:r w:rsidRPr="0044354C">
        <w:rPr>
          <w:lang w:val="en-US"/>
        </w:rPr>
        <w:t>trang</w:t>
      </w:r>
      <w:proofErr w:type="spellEnd"/>
      <w:r w:rsidRPr="0044354C">
        <w:rPr>
          <w:lang w:val="en-US"/>
        </w:rPr>
        <w:t xml:space="preserve"> </w:t>
      </w:r>
      <w:proofErr w:type="spellStart"/>
      <w:r w:rsidRPr="0044354C">
        <w:rPr>
          <w:lang w:val="en-US"/>
        </w:rPr>
        <w:t>chủ</w:t>
      </w:r>
      <w:bookmarkEnd w:id="256"/>
      <w:bookmarkEnd w:id="257"/>
      <w:proofErr w:type="spellEnd"/>
    </w:p>
    <w:p w14:paraId="7851ADC0" w14:textId="77777777" w:rsidR="00384515" w:rsidRDefault="00384515" w:rsidP="007A783D">
      <w:pPr>
        <w:pStyle w:val="Heading3"/>
      </w:pPr>
      <w:bookmarkStart w:id="258" w:name="_Toc185540435"/>
      <w:bookmarkStart w:id="259" w:name="_Toc185541945"/>
      <w:bookmarkStart w:id="260" w:name="_Toc185542064"/>
      <w:bookmarkStart w:id="261" w:name="_Toc185550491"/>
      <w:r>
        <w:lastRenderedPageBreak/>
        <w:t xml:space="preserve">Giao </w:t>
      </w:r>
      <w:proofErr w:type="spellStart"/>
      <w:r>
        <w:t>diện</w:t>
      </w:r>
      <w:proofErr w:type="spellEnd"/>
      <w:r>
        <w:t xml:space="preserve"> </w:t>
      </w:r>
      <w:proofErr w:type="spellStart"/>
      <w:r>
        <w:t>cây</w:t>
      </w:r>
      <w:proofErr w:type="spellEnd"/>
      <w:r>
        <w:t xml:space="preserve"> </w:t>
      </w:r>
      <w:proofErr w:type="spellStart"/>
      <w:r>
        <w:t>gia</w:t>
      </w:r>
      <w:proofErr w:type="spellEnd"/>
      <w:r>
        <w:t xml:space="preserve"> </w:t>
      </w:r>
      <w:proofErr w:type="spellStart"/>
      <w:r>
        <w:t>phả</w:t>
      </w:r>
      <w:bookmarkEnd w:id="258"/>
      <w:bookmarkEnd w:id="259"/>
      <w:bookmarkEnd w:id="260"/>
      <w:bookmarkEnd w:id="261"/>
      <w:proofErr w:type="spellEnd"/>
    </w:p>
    <w:p w14:paraId="70838D44" w14:textId="77777777" w:rsidR="002D14E4" w:rsidRDefault="001F1F3C" w:rsidP="002D14E4">
      <w:pPr>
        <w:keepNext/>
      </w:pPr>
      <w:r>
        <w:rPr>
          <w:noProof/>
        </w:rPr>
        <w:drawing>
          <wp:inline distT="0" distB="0" distL="0" distR="0" wp14:anchorId="765D4533" wp14:editId="20388ED9">
            <wp:extent cx="5835650" cy="3331845"/>
            <wp:effectExtent l="0" t="0" r="0" b="1905"/>
            <wp:docPr id="1130395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5912" name="Picture 113039591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35650" cy="3331845"/>
                    </a:xfrm>
                    <a:prstGeom prst="rect">
                      <a:avLst/>
                    </a:prstGeom>
                  </pic:spPr>
                </pic:pic>
              </a:graphicData>
            </a:graphic>
          </wp:inline>
        </w:drawing>
      </w:r>
    </w:p>
    <w:p w14:paraId="01CF66EA" w14:textId="0CC93FA2" w:rsidR="007A783D" w:rsidRDefault="002D14E4" w:rsidP="002D14E4">
      <w:pPr>
        <w:pStyle w:val="Caption"/>
      </w:pPr>
      <w:bookmarkStart w:id="262" w:name="_Toc185540010"/>
      <w:bookmarkStart w:id="263" w:name="_Toc185550556"/>
      <w:r>
        <w:t xml:space="preserve">Hình </w:t>
      </w:r>
      <w:fldSimple w:instr=" SEQ Hình \* ARABIC ">
        <w:r w:rsidR="00A60B7E">
          <w:rPr>
            <w:noProof/>
          </w:rPr>
          <w:t>54</w:t>
        </w:r>
      </w:fldSimple>
      <w:r>
        <w:rPr>
          <w:lang w:val="en-US"/>
        </w:rPr>
        <w:t xml:space="preserve">: </w:t>
      </w:r>
      <w:r w:rsidRPr="007435AB">
        <w:rPr>
          <w:lang w:val="en-US"/>
        </w:rPr>
        <w:t xml:space="preserve">Giao </w:t>
      </w:r>
      <w:proofErr w:type="spellStart"/>
      <w:r w:rsidRPr="007435AB">
        <w:rPr>
          <w:lang w:val="en-US"/>
        </w:rPr>
        <w:t>diện</w:t>
      </w:r>
      <w:proofErr w:type="spellEnd"/>
      <w:r w:rsidRPr="007435AB">
        <w:rPr>
          <w:lang w:val="en-US"/>
        </w:rPr>
        <w:t xml:space="preserve"> </w:t>
      </w:r>
      <w:proofErr w:type="spellStart"/>
      <w:r w:rsidRPr="007435AB">
        <w:rPr>
          <w:lang w:val="en-US"/>
        </w:rPr>
        <w:t>trang</w:t>
      </w:r>
      <w:proofErr w:type="spellEnd"/>
      <w:r w:rsidRPr="007435AB">
        <w:rPr>
          <w:lang w:val="en-US"/>
        </w:rPr>
        <w:t xml:space="preserve"> </w:t>
      </w:r>
      <w:proofErr w:type="spellStart"/>
      <w:r w:rsidRPr="007435AB">
        <w:rPr>
          <w:lang w:val="en-US"/>
        </w:rPr>
        <w:t>gia</w:t>
      </w:r>
      <w:proofErr w:type="spellEnd"/>
      <w:r w:rsidRPr="007435AB">
        <w:rPr>
          <w:lang w:val="en-US"/>
        </w:rPr>
        <w:t xml:space="preserve"> </w:t>
      </w:r>
      <w:proofErr w:type="spellStart"/>
      <w:r w:rsidRPr="007435AB">
        <w:rPr>
          <w:lang w:val="en-US"/>
        </w:rPr>
        <w:t>phả</w:t>
      </w:r>
      <w:bookmarkEnd w:id="262"/>
      <w:bookmarkEnd w:id="263"/>
      <w:proofErr w:type="spellEnd"/>
    </w:p>
    <w:p w14:paraId="0CABC034" w14:textId="4861E46B" w:rsidR="00384515" w:rsidRDefault="00384515" w:rsidP="007A783D">
      <w:pPr>
        <w:pStyle w:val="Heading3"/>
      </w:pPr>
      <w:bookmarkStart w:id="264" w:name="_Toc185540436"/>
      <w:bookmarkStart w:id="265" w:name="_Toc185541946"/>
      <w:bookmarkStart w:id="266" w:name="_Toc185542065"/>
      <w:bookmarkStart w:id="267" w:name="_Toc185550492"/>
      <w:r>
        <w:t xml:space="preserve">Giao </w:t>
      </w:r>
      <w:proofErr w:type="spellStart"/>
      <w:r w:rsidR="007A783D">
        <w:t>diện</w:t>
      </w:r>
      <w:proofErr w:type="spellEnd"/>
      <w:r>
        <w:t xml:space="preserve"> </w:t>
      </w:r>
      <w:proofErr w:type="spellStart"/>
      <w:r>
        <w:t>xem</w:t>
      </w:r>
      <w:proofErr w:type="spellEnd"/>
      <w:r>
        <w:t xml:space="preserve"> chi </w:t>
      </w:r>
      <w:del w:id="268" w:author="Dong Ngo" w:date="2024-12-19T23:13:00Z" w16du:dateUtc="2024-12-19T16:13:00Z">
        <w:r w:rsidDel="00016046">
          <w:delText>tiet</w:delText>
        </w:r>
      </w:del>
      <w:bookmarkEnd w:id="264"/>
      <w:bookmarkEnd w:id="265"/>
      <w:bookmarkEnd w:id="266"/>
      <w:proofErr w:type="spellStart"/>
      <w:ins w:id="269" w:author="Dong Ngo" w:date="2024-12-19T23:13:00Z" w16du:dateUtc="2024-12-19T16:13:00Z">
        <w:r w:rsidR="00016046">
          <w:t>tiết</w:t>
        </w:r>
      </w:ins>
      <w:bookmarkEnd w:id="267"/>
      <w:proofErr w:type="spellEnd"/>
    </w:p>
    <w:p w14:paraId="33F95047" w14:textId="77777777" w:rsidR="002D14E4" w:rsidRDefault="00817FC0" w:rsidP="002D14E4">
      <w:pPr>
        <w:keepNext/>
      </w:pPr>
      <w:r>
        <w:rPr>
          <w:noProof/>
          <w:lang w:val="en-US"/>
        </w:rPr>
        <w:drawing>
          <wp:inline distT="0" distB="0" distL="0" distR="0" wp14:anchorId="49464C02" wp14:editId="28DEB4EE">
            <wp:extent cx="5835650" cy="4289425"/>
            <wp:effectExtent l="0" t="0" r="0" b="0"/>
            <wp:docPr id="687595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5972" name="Picture 68759597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35650" cy="4289425"/>
                    </a:xfrm>
                    <a:prstGeom prst="rect">
                      <a:avLst/>
                    </a:prstGeom>
                  </pic:spPr>
                </pic:pic>
              </a:graphicData>
            </a:graphic>
          </wp:inline>
        </w:drawing>
      </w:r>
    </w:p>
    <w:p w14:paraId="7E8985E7" w14:textId="70D52FE6" w:rsidR="001F1F3C" w:rsidRDefault="002D14E4" w:rsidP="002D14E4">
      <w:pPr>
        <w:pStyle w:val="Caption"/>
      </w:pPr>
      <w:bookmarkStart w:id="270" w:name="_Toc185540011"/>
      <w:bookmarkStart w:id="271" w:name="_Toc185550557"/>
      <w:r>
        <w:t xml:space="preserve">Hình </w:t>
      </w:r>
      <w:fldSimple w:instr=" SEQ Hình \* ARABIC ">
        <w:r w:rsidR="00A60B7E">
          <w:rPr>
            <w:noProof/>
          </w:rPr>
          <w:t>55</w:t>
        </w:r>
      </w:fldSimple>
      <w:r>
        <w:rPr>
          <w:lang w:val="en-US"/>
        </w:rPr>
        <w:t xml:space="preserve">: </w:t>
      </w:r>
      <w:r w:rsidRPr="008428D1">
        <w:rPr>
          <w:lang w:val="en-US"/>
        </w:rPr>
        <w:t xml:space="preserve">Giao </w:t>
      </w:r>
      <w:proofErr w:type="spellStart"/>
      <w:r w:rsidRPr="008428D1">
        <w:rPr>
          <w:lang w:val="en-US"/>
        </w:rPr>
        <w:t>diện</w:t>
      </w:r>
      <w:proofErr w:type="spellEnd"/>
      <w:r w:rsidRPr="008428D1">
        <w:rPr>
          <w:lang w:val="en-US"/>
        </w:rPr>
        <w:t xml:space="preserve"> </w:t>
      </w:r>
      <w:proofErr w:type="spellStart"/>
      <w:r w:rsidRPr="008428D1">
        <w:rPr>
          <w:lang w:val="en-US"/>
        </w:rPr>
        <w:t>xem</w:t>
      </w:r>
      <w:proofErr w:type="spellEnd"/>
      <w:r w:rsidRPr="008428D1">
        <w:rPr>
          <w:lang w:val="en-US"/>
        </w:rPr>
        <w:t xml:space="preserve"> chi </w:t>
      </w:r>
      <w:proofErr w:type="spellStart"/>
      <w:r w:rsidRPr="008428D1">
        <w:rPr>
          <w:lang w:val="en-US"/>
        </w:rPr>
        <w:t>tiết</w:t>
      </w:r>
      <w:bookmarkEnd w:id="270"/>
      <w:bookmarkEnd w:id="271"/>
      <w:proofErr w:type="spellEnd"/>
    </w:p>
    <w:p w14:paraId="7CE2E2DE" w14:textId="77777777" w:rsidR="00384515" w:rsidRDefault="00384515" w:rsidP="007A783D">
      <w:pPr>
        <w:pStyle w:val="Heading3"/>
      </w:pPr>
      <w:bookmarkStart w:id="272" w:name="_Toc185540437"/>
      <w:bookmarkStart w:id="273" w:name="_Toc185541947"/>
      <w:bookmarkStart w:id="274" w:name="_Toc185542066"/>
      <w:bookmarkStart w:id="275" w:name="_Toc185550493"/>
      <w:r>
        <w:lastRenderedPageBreak/>
        <w:t xml:space="preserve">Giao </w:t>
      </w:r>
      <w:proofErr w:type="spellStart"/>
      <w:r>
        <w:t>di</w:t>
      </w:r>
      <w:r w:rsidR="00817FC0">
        <w:t>ệ</w:t>
      </w:r>
      <w:r>
        <w:t>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bookmarkEnd w:id="272"/>
      <w:bookmarkEnd w:id="273"/>
      <w:bookmarkEnd w:id="274"/>
      <w:bookmarkEnd w:id="275"/>
      <w:proofErr w:type="spellEnd"/>
    </w:p>
    <w:p w14:paraId="27264F1E" w14:textId="77777777" w:rsidR="002D14E4" w:rsidRDefault="00F3703F" w:rsidP="002D14E4">
      <w:pPr>
        <w:keepNext/>
      </w:pPr>
      <w:r>
        <w:rPr>
          <w:noProof/>
          <w:lang w:val="en-US"/>
        </w:rPr>
        <w:drawing>
          <wp:inline distT="0" distB="0" distL="0" distR="0" wp14:anchorId="02CFDDE4" wp14:editId="7510CA94">
            <wp:extent cx="5835650" cy="3331845"/>
            <wp:effectExtent l="0" t="0" r="0" b="1905"/>
            <wp:docPr id="212504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786" name="Picture 21250478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35650" cy="3331845"/>
                    </a:xfrm>
                    <a:prstGeom prst="rect">
                      <a:avLst/>
                    </a:prstGeom>
                  </pic:spPr>
                </pic:pic>
              </a:graphicData>
            </a:graphic>
          </wp:inline>
        </w:drawing>
      </w:r>
    </w:p>
    <w:p w14:paraId="03B5FE1B" w14:textId="7461CC6B" w:rsidR="001F1F3C" w:rsidRPr="002D14E4" w:rsidRDefault="002D14E4" w:rsidP="002D14E4">
      <w:pPr>
        <w:pStyle w:val="Caption"/>
      </w:pPr>
      <w:bookmarkStart w:id="276" w:name="_Toc185540012"/>
      <w:bookmarkStart w:id="277" w:name="_Toc185550558"/>
      <w:r>
        <w:t xml:space="preserve">Hình </w:t>
      </w:r>
      <w:fldSimple w:instr=" SEQ Hình \* ARABIC ">
        <w:r w:rsidR="00A60B7E">
          <w:rPr>
            <w:noProof/>
          </w:rPr>
          <w:t>56</w:t>
        </w:r>
      </w:fldSimple>
      <w:r w:rsidRPr="002D14E4">
        <w:t>: Giao diện các trang quản lý</w:t>
      </w:r>
      <w:bookmarkEnd w:id="276"/>
      <w:bookmarkEnd w:id="277"/>
    </w:p>
    <w:p w14:paraId="77E1FADE" w14:textId="77777777" w:rsidR="00147458" w:rsidRPr="009E2DA7" w:rsidRDefault="009E2DA7" w:rsidP="00CA1132">
      <w:pPr>
        <w:pStyle w:val="Heading1"/>
      </w:pPr>
      <w:bookmarkStart w:id="278" w:name="_Toc185540438"/>
      <w:bookmarkStart w:id="279" w:name="_Toc185541948"/>
      <w:bookmarkStart w:id="280" w:name="_Toc185542067"/>
      <w:bookmarkStart w:id="281" w:name="_Toc185550494"/>
      <w:r w:rsidRPr="009E2DA7">
        <w:t>CÀI ĐẶT VÀ KIỂM THỬ</w:t>
      </w:r>
      <w:bookmarkEnd w:id="278"/>
      <w:bookmarkEnd w:id="279"/>
      <w:bookmarkEnd w:id="280"/>
      <w:bookmarkEnd w:id="281"/>
    </w:p>
    <w:p w14:paraId="3362052B" w14:textId="77777777" w:rsidR="009E2DA7" w:rsidRPr="000352B8" w:rsidRDefault="009E2DA7" w:rsidP="009E2DA7">
      <w:pPr>
        <w:pStyle w:val="Heading2"/>
      </w:pPr>
      <w:bookmarkStart w:id="282" w:name="_Toc185540439"/>
      <w:bookmarkStart w:id="283" w:name="_Toc185541949"/>
      <w:bookmarkStart w:id="284" w:name="_Toc185542068"/>
      <w:bookmarkStart w:id="285" w:name="_Toc185550495"/>
      <w:r w:rsidRPr="009E2DA7">
        <w:t xml:space="preserve">Cài đặt </w:t>
      </w:r>
      <w:proofErr w:type="spellStart"/>
      <w:r>
        <w:rPr>
          <w:lang w:val="en-US"/>
        </w:rPr>
        <w:t>hệ</w:t>
      </w:r>
      <w:proofErr w:type="spellEnd"/>
      <w:r>
        <w:rPr>
          <w:lang w:val="en-US"/>
        </w:rPr>
        <w:t xml:space="preserve"> </w:t>
      </w:r>
      <w:proofErr w:type="spellStart"/>
      <w:r>
        <w:rPr>
          <w:lang w:val="en-US"/>
        </w:rPr>
        <w:t>thống</w:t>
      </w:r>
      <w:bookmarkEnd w:id="282"/>
      <w:bookmarkEnd w:id="283"/>
      <w:bookmarkEnd w:id="284"/>
      <w:bookmarkEnd w:id="285"/>
      <w:proofErr w:type="spellEnd"/>
    </w:p>
    <w:p w14:paraId="33ADA970" w14:textId="608A1DB5" w:rsidR="000352B8" w:rsidRDefault="000352B8" w:rsidP="000352B8">
      <w:pPr>
        <w:rPr>
          <w:lang w:val="en-US"/>
        </w:rPr>
      </w:pPr>
      <w:r w:rsidRPr="000352B8">
        <w:t>Chương trình được chia thành 2 phần Fr</w:t>
      </w:r>
      <w:proofErr w:type="spellStart"/>
      <w:r>
        <w:rPr>
          <w:lang w:val="en-US"/>
        </w:rPr>
        <w:t>ont</w:t>
      </w:r>
      <w:proofErr w:type="spellEnd"/>
      <w:r>
        <w:rPr>
          <w:lang w:val="en-US"/>
        </w:rPr>
        <w:t xml:space="preserve">-end </w:t>
      </w:r>
      <w:proofErr w:type="spellStart"/>
      <w:r>
        <w:rPr>
          <w:lang w:val="en-US"/>
        </w:rPr>
        <w:t>và</w:t>
      </w:r>
      <w:proofErr w:type="spellEnd"/>
      <w:r>
        <w:rPr>
          <w:lang w:val="en-US"/>
        </w:rPr>
        <w:t xml:space="preserve"> Back-end:</w:t>
      </w:r>
    </w:p>
    <w:p w14:paraId="519ACECF" w14:textId="21229A85" w:rsidR="000352B8" w:rsidRDefault="000352B8" w:rsidP="000352B8">
      <w:pPr>
        <w:rPr>
          <w:lang w:val="en-US"/>
        </w:rPr>
      </w:pPr>
      <w:r>
        <w:rPr>
          <w:lang w:val="en-US"/>
        </w:rPr>
        <w:t xml:space="preserve">Front-end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ngôn</w:t>
      </w:r>
      <w:proofErr w:type="spellEnd"/>
      <w:r>
        <w:rPr>
          <w:lang w:val="en-US"/>
        </w:rPr>
        <w:t xml:space="preserve"> </w:t>
      </w:r>
      <w:proofErr w:type="spellStart"/>
      <w:r>
        <w:rPr>
          <w:lang w:val="en-US"/>
        </w:rPr>
        <w:t>ngũ</w:t>
      </w:r>
      <w:proofErr w:type="spellEnd"/>
      <w:r>
        <w:rPr>
          <w:lang w:val="en-US"/>
        </w:rPr>
        <w:t xml:space="preserve"> </w:t>
      </w:r>
      <w:proofErr w:type="spellStart"/>
      <w:r>
        <w:rPr>
          <w:lang w:val="en-US"/>
        </w:rPr>
        <w:t>vuejs</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Nuxtjs</w:t>
      </w:r>
      <w:proofErr w:type="spellEnd"/>
      <w:r>
        <w:rPr>
          <w:lang w:val="en-US"/>
        </w:rPr>
        <w:t xml:space="preserve"> framework</w:t>
      </w:r>
    </w:p>
    <w:p w14:paraId="48632F65" w14:textId="229BDF59" w:rsidR="000352B8" w:rsidRPr="000352B8" w:rsidRDefault="000352B8" w:rsidP="000352B8">
      <w:pPr>
        <w:rPr>
          <w:lang w:val="en-US"/>
        </w:rPr>
      </w:pPr>
      <w:r>
        <w:rPr>
          <w:lang w:val="en-US"/>
        </w:rPr>
        <w:t xml:space="preserve">Back-end </w:t>
      </w:r>
      <w:proofErr w:type="spellStart"/>
      <w:r>
        <w:rPr>
          <w:lang w:val="en-US"/>
        </w:rPr>
        <w:t>sẽ</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trách</w:t>
      </w:r>
      <w:proofErr w:type="spellEnd"/>
      <w:r>
        <w:rPr>
          <w:lang w:val="en-US"/>
        </w:rPr>
        <w:t xml:space="preserve"> </w:t>
      </w:r>
      <w:proofErr w:type="spellStart"/>
      <w:r>
        <w:rPr>
          <w:lang w:val="en-US"/>
        </w:rPr>
        <w:t>phần</w:t>
      </w:r>
      <w:proofErr w:type="spellEnd"/>
      <w:r>
        <w:rPr>
          <w:lang w:val="en-US"/>
        </w:rPr>
        <w:t xml:space="preserve"> API </w:t>
      </w:r>
      <w:proofErr w:type="spellStart"/>
      <w:r>
        <w:rPr>
          <w:lang w:val="en-US"/>
        </w:rPr>
        <w:t>viết</w:t>
      </w:r>
      <w:proofErr w:type="spellEnd"/>
      <w:r>
        <w:rPr>
          <w:lang w:val="en-US"/>
        </w:rPr>
        <w:t xml:space="preserve"> </w:t>
      </w:r>
      <w:proofErr w:type="spellStart"/>
      <w:r>
        <w:rPr>
          <w:lang w:val="en-US"/>
        </w:rPr>
        <w:t>bằng</w:t>
      </w:r>
      <w:proofErr w:type="spellEnd"/>
      <w:r>
        <w:rPr>
          <w:lang w:val="en-US"/>
        </w:rPr>
        <w:t xml:space="preserve"> C#, .Net </w:t>
      </w:r>
      <w:proofErr w:type="spellStart"/>
      <w:r>
        <w:rPr>
          <w:lang w:val="en-US"/>
        </w:rPr>
        <w:t>frameword</w:t>
      </w:r>
      <w:proofErr w:type="spellEnd"/>
    </w:p>
    <w:p w14:paraId="24F24295" w14:textId="5B4FC1C5" w:rsidR="00016046" w:rsidRPr="000352B8" w:rsidRDefault="001A4283" w:rsidP="00016046">
      <w:pPr>
        <w:pStyle w:val="Heading3"/>
        <w:rPr>
          <w:lang w:val="vi"/>
        </w:rPr>
      </w:pPr>
      <w:bookmarkStart w:id="286" w:name="_Toc185550496"/>
      <w:r w:rsidRPr="000352B8">
        <w:rPr>
          <w:lang w:val="vi"/>
        </w:rPr>
        <w:t xml:space="preserve">Cài đặt </w:t>
      </w:r>
      <w:r w:rsidR="000352B8" w:rsidRPr="000352B8">
        <w:rPr>
          <w:lang w:val="vi"/>
        </w:rPr>
        <w:t>phía giao di</w:t>
      </w:r>
      <w:r w:rsidR="000352B8">
        <w:t>ệ</w:t>
      </w:r>
      <w:r w:rsidR="000352B8" w:rsidRPr="000352B8">
        <w:rPr>
          <w:lang w:val="vi"/>
        </w:rPr>
        <w:t>n (</w:t>
      </w:r>
      <w:r w:rsidR="000352B8">
        <w:t>Front-end)</w:t>
      </w:r>
      <w:bookmarkEnd w:id="286"/>
    </w:p>
    <w:p w14:paraId="26FE7A27" w14:textId="790456AC" w:rsidR="001A4283" w:rsidRDefault="001A4283" w:rsidP="00D70564">
      <w:pPr>
        <w:pStyle w:val="Heading4"/>
      </w:pPr>
      <w:r>
        <w:t xml:space="preserve">Giới thiệu về </w:t>
      </w:r>
      <w:r w:rsidR="00D70564" w:rsidRPr="000352B8">
        <w:t>Fr</w:t>
      </w:r>
      <w:proofErr w:type="spellStart"/>
      <w:r w:rsidR="00D70564">
        <w:rPr>
          <w:lang w:val="en-US"/>
        </w:rPr>
        <w:t>ont</w:t>
      </w:r>
      <w:proofErr w:type="spellEnd"/>
      <w:r w:rsidR="00D70564">
        <w:rPr>
          <w:lang w:val="en-US"/>
        </w:rPr>
        <w:t>-end</w:t>
      </w:r>
    </w:p>
    <w:p w14:paraId="3A35FB55" w14:textId="77777777" w:rsidR="001A4283" w:rsidRDefault="001A4283" w:rsidP="001A4283">
      <w:pPr>
        <w:rPr>
          <w:lang w:eastAsia="zh-CN"/>
        </w:rPr>
      </w:pPr>
      <w:r>
        <w:t xml:space="preserve">Nuxt.js là một framework mạnh mẽ được xây dựng dựa trên Vue.js, mang đến một cách tiếp cận hiện đại và hiệu quả để phát triển các ứng dụng web. Điểm đặc biệt của Nuxt.js là khả năng hỗ trợ </w:t>
      </w:r>
      <w:r>
        <w:rPr>
          <w:rStyle w:val="Strong"/>
        </w:rPr>
        <w:t>Server-Side Rendering (SSR)</w:t>
      </w:r>
      <w:r>
        <w:t xml:space="preserve">, giúp các ứng dụng tải nhanh hơn, tối ưu hóa SEO và cải thiện trải nghiệm người dùng. Ngoài ra, Nuxt.js còn hỗ trợ </w:t>
      </w:r>
      <w:r>
        <w:rPr>
          <w:rStyle w:val="Strong"/>
        </w:rPr>
        <w:t>Static Site Generation (SSG)</w:t>
      </w:r>
      <w:r>
        <w:t>, cho phép bạn tạo các trang tĩnh hiệu suất cao, rất phù hợp với các trang web cần tốc độ tải nhanh và tài nguyên nhẹ.</w:t>
      </w:r>
    </w:p>
    <w:p w14:paraId="43F7C2DF" w14:textId="77777777" w:rsidR="001A4283" w:rsidRDefault="001A4283" w:rsidP="001A4283">
      <w:r>
        <w:t xml:space="preserve">Một trong những tính năng nổi bật của Nuxt.js là kiến trúc module hóa, cho phép bạn dễ dàng tích hợp các công cụ và thư viện phổ biến như Axios, Tailwind CSS, PWA, và nhiều module khác mà không cần cấu hình thủ công. Điều này giúp giảm bớt thời gian phát triển và tập trung vào việc xây dựng </w:t>
      </w:r>
      <w:r>
        <w:lastRenderedPageBreak/>
        <w:t>chức năng chính của ứng dụng.</w:t>
      </w:r>
    </w:p>
    <w:p w14:paraId="12FBBA6F" w14:textId="77777777" w:rsidR="001A4283" w:rsidRDefault="001A4283" w:rsidP="001A4283">
      <w:r>
        <w:t xml:space="preserve">Ngoài ra, Nuxt.js còn cung cấp hệ thống routing tự động dựa trên cấu trúc thư mục. Chỉ cần tổ chức các file trong thư mục </w:t>
      </w:r>
      <w:r>
        <w:rPr>
          <w:rStyle w:val="HTMLCode"/>
        </w:rPr>
        <w:t>pages</w:t>
      </w:r>
      <w:r>
        <w:t>, Nuxt.js sẽ tự động tạo ra các routes tương ứng, giúp bạn tiết kiệm công sức và giữ cho mã nguồn gọn gàng, dễ quản lý. Hệ thống quản lý SEO mạnh mẽ của Nuxt.js cũng giúp bạn dễ dàng thêm và tùy chỉnh các thẻ meta, đảm bảo ứng dụng của bạn thân thiện với các công cụ tìm kiếm.</w:t>
      </w:r>
    </w:p>
    <w:p w14:paraId="75AFDFD3" w14:textId="6D7C6DE8" w:rsidR="001A4283" w:rsidRPr="000F0769" w:rsidRDefault="001A4283" w:rsidP="001A4283">
      <w:r>
        <w:t xml:space="preserve">Cuối cùng, Nuxt.js hỗ trợ cả </w:t>
      </w:r>
      <w:r>
        <w:rPr>
          <w:rStyle w:val="Strong"/>
        </w:rPr>
        <w:t>JavaScript</w:t>
      </w:r>
      <w:r>
        <w:t xml:space="preserve"> và </w:t>
      </w:r>
      <w:r>
        <w:rPr>
          <w:rStyle w:val="Strong"/>
        </w:rPr>
        <w:t>TypeScript</w:t>
      </w:r>
      <w:r>
        <w:t>, mang lại sự linh hoạt cho các nhà phát triển. Dù bạn đang xây dựng một ứng dụng nhỏ hay một hệ thống phức tạp, Nuxt.js cung cấp đầy đủ công cụ và tính năng để bạn tạo ra một ứng dụng mạnh mẽ, tối ưu và hiện đại.</w:t>
      </w:r>
    </w:p>
    <w:p w14:paraId="207F7A87" w14:textId="0A37475F" w:rsidR="001A4283" w:rsidRDefault="001A4283" w:rsidP="00D70564">
      <w:pPr>
        <w:pStyle w:val="Heading4"/>
      </w:pPr>
      <w:r>
        <w:t>Quy trình cài đặt</w:t>
      </w:r>
    </w:p>
    <w:p w14:paraId="2AAB7B14" w14:textId="77777777" w:rsidR="001A4283" w:rsidRPr="001A4283" w:rsidRDefault="001A4283" w:rsidP="00D70564">
      <w:pPr>
        <w:pStyle w:val="ListParagraph"/>
        <w:numPr>
          <w:ilvl w:val="0"/>
          <w:numId w:val="37"/>
        </w:numPr>
        <w:spacing w:before="0"/>
        <w:rPr>
          <w:lang w:val="en-US"/>
        </w:rPr>
      </w:pPr>
      <w:proofErr w:type="spellStart"/>
      <w:r w:rsidRPr="001A4283">
        <w:rPr>
          <w:b/>
          <w:bCs/>
          <w:lang w:val="en-US"/>
        </w:rPr>
        <w:t>Bước</w:t>
      </w:r>
      <w:proofErr w:type="spellEnd"/>
      <w:r w:rsidRPr="001A4283">
        <w:rPr>
          <w:b/>
          <w:bCs/>
          <w:lang w:val="en-US"/>
        </w:rPr>
        <w:t xml:space="preserve"> 1</w:t>
      </w:r>
      <w:r w:rsidRPr="001A4283">
        <w:rPr>
          <w:lang w:val="en-US"/>
        </w:rPr>
        <w:t xml:space="preserve">: Cài </w:t>
      </w:r>
      <w:proofErr w:type="spellStart"/>
      <w:r w:rsidRPr="001A4283">
        <w:rPr>
          <w:lang w:val="en-US"/>
        </w:rPr>
        <w:t>đặt</w:t>
      </w:r>
      <w:proofErr w:type="spellEnd"/>
      <w:r w:rsidRPr="001A4283">
        <w:rPr>
          <w:lang w:val="en-US"/>
        </w:rPr>
        <w:t xml:space="preserve"> Node.js</w:t>
      </w:r>
    </w:p>
    <w:p w14:paraId="27F736F1" w14:textId="41E42B93" w:rsidR="001A4283" w:rsidRPr="001A4283" w:rsidRDefault="001A4283" w:rsidP="00D70564">
      <w:pPr>
        <w:rPr>
          <w:lang w:val="en-US"/>
        </w:rPr>
      </w:pPr>
      <w:proofErr w:type="spellStart"/>
      <w:r w:rsidRPr="001A4283">
        <w:rPr>
          <w:lang w:val="en-US"/>
        </w:rPr>
        <w:t>Trước</w:t>
      </w:r>
      <w:proofErr w:type="spellEnd"/>
      <w:r w:rsidRPr="001A4283">
        <w:rPr>
          <w:lang w:val="en-US"/>
        </w:rPr>
        <w:t xml:space="preserve"> </w:t>
      </w:r>
      <w:proofErr w:type="spellStart"/>
      <w:r w:rsidRPr="001A4283">
        <w:rPr>
          <w:lang w:val="en-US"/>
        </w:rPr>
        <w:t>tiên</w:t>
      </w:r>
      <w:proofErr w:type="spellEnd"/>
      <w:r w:rsidRPr="001A4283">
        <w:rPr>
          <w:lang w:val="en-US"/>
        </w:rPr>
        <w:t xml:space="preserve">, </w:t>
      </w:r>
      <w:proofErr w:type="spellStart"/>
      <w:r w:rsidRPr="001A4283">
        <w:rPr>
          <w:lang w:val="en-US"/>
        </w:rPr>
        <w:t>cần</w:t>
      </w:r>
      <w:proofErr w:type="spellEnd"/>
      <w:r w:rsidRPr="001A4283">
        <w:rPr>
          <w:lang w:val="en-US"/>
        </w:rPr>
        <w:t xml:space="preserve"> </w:t>
      </w:r>
      <w:proofErr w:type="spellStart"/>
      <w:r w:rsidRPr="001A4283">
        <w:rPr>
          <w:lang w:val="en-US"/>
        </w:rPr>
        <w:t>cài</w:t>
      </w:r>
      <w:proofErr w:type="spellEnd"/>
      <w:r w:rsidRPr="001A4283">
        <w:rPr>
          <w:lang w:val="en-US"/>
        </w:rPr>
        <w:t xml:space="preserve"> </w:t>
      </w:r>
      <w:proofErr w:type="spellStart"/>
      <w:r w:rsidRPr="001A4283">
        <w:rPr>
          <w:lang w:val="en-US"/>
        </w:rPr>
        <w:t>đặt</w:t>
      </w:r>
      <w:proofErr w:type="spellEnd"/>
      <w:r w:rsidRPr="001A4283">
        <w:rPr>
          <w:lang w:val="en-US"/>
        </w:rPr>
        <w:t xml:space="preserve"> Node.js (</w:t>
      </w:r>
      <w:proofErr w:type="spellStart"/>
      <w:r w:rsidRPr="001A4283">
        <w:rPr>
          <w:lang w:val="en-US"/>
        </w:rPr>
        <w:t>phiên</w:t>
      </w:r>
      <w:proofErr w:type="spellEnd"/>
      <w:r w:rsidRPr="001A4283">
        <w:rPr>
          <w:lang w:val="en-US"/>
        </w:rPr>
        <w:t xml:space="preserve"> </w:t>
      </w:r>
      <w:proofErr w:type="spellStart"/>
      <w:r w:rsidRPr="001A4283">
        <w:rPr>
          <w:lang w:val="en-US"/>
        </w:rPr>
        <w:t>bản</w:t>
      </w:r>
      <w:proofErr w:type="spellEnd"/>
      <w:r w:rsidRPr="001A4283">
        <w:rPr>
          <w:lang w:val="en-US"/>
        </w:rPr>
        <w:t xml:space="preserve"> &gt;= 14). </w:t>
      </w:r>
      <w:proofErr w:type="spellStart"/>
      <w:r w:rsidRPr="001A4283">
        <w:rPr>
          <w:lang w:val="en-US"/>
        </w:rPr>
        <w:t>Tải</w:t>
      </w:r>
      <w:proofErr w:type="spellEnd"/>
      <w:r w:rsidRPr="001A4283">
        <w:rPr>
          <w:lang w:val="en-US"/>
        </w:rPr>
        <w:t xml:space="preserve"> </w:t>
      </w:r>
      <w:proofErr w:type="spellStart"/>
      <w:r w:rsidRPr="001A4283">
        <w:rPr>
          <w:lang w:val="en-US"/>
        </w:rPr>
        <w:t>về</w:t>
      </w:r>
      <w:proofErr w:type="spellEnd"/>
      <w:r w:rsidRPr="001A4283">
        <w:rPr>
          <w:lang w:val="en-US"/>
        </w:rPr>
        <w:t xml:space="preserve"> </w:t>
      </w:r>
      <w:proofErr w:type="spellStart"/>
      <w:r w:rsidRPr="001A4283">
        <w:rPr>
          <w:lang w:val="en-US"/>
        </w:rPr>
        <w:t>từ</w:t>
      </w:r>
      <w:proofErr w:type="spellEnd"/>
      <w:r w:rsidRPr="001A4283">
        <w:rPr>
          <w:lang w:val="en-US"/>
        </w:rPr>
        <w:t xml:space="preserve"> Node.js Official Website.</w:t>
      </w:r>
    </w:p>
    <w:p w14:paraId="520381D5" w14:textId="25A413C8" w:rsidR="001A4283" w:rsidRPr="001A4283" w:rsidRDefault="001A4283" w:rsidP="00D70564">
      <w:pPr>
        <w:pStyle w:val="ListParagraph"/>
        <w:numPr>
          <w:ilvl w:val="0"/>
          <w:numId w:val="37"/>
        </w:numPr>
        <w:spacing w:before="0"/>
        <w:rPr>
          <w:lang w:val="en-US"/>
        </w:rPr>
      </w:pPr>
      <w:proofErr w:type="spellStart"/>
      <w:r w:rsidRPr="001A4283">
        <w:rPr>
          <w:b/>
          <w:bCs/>
          <w:lang w:val="en-US"/>
        </w:rPr>
        <w:t>Bước</w:t>
      </w:r>
      <w:proofErr w:type="spellEnd"/>
      <w:r w:rsidRPr="001A4283">
        <w:rPr>
          <w:b/>
          <w:bCs/>
          <w:lang w:val="en-US"/>
        </w:rPr>
        <w:t xml:space="preserve"> 2</w:t>
      </w:r>
      <w:r w:rsidRPr="001A4283">
        <w:rPr>
          <w:lang w:val="en-US"/>
        </w:rPr>
        <w:t xml:space="preserve">: </w:t>
      </w:r>
      <w:proofErr w:type="spellStart"/>
      <w:r w:rsidR="00FC56A3">
        <w:rPr>
          <w:lang w:val="en-US"/>
        </w:rPr>
        <w:t>Mở</w:t>
      </w:r>
      <w:proofErr w:type="spellEnd"/>
      <w:r w:rsidR="00FC56A3">
        <w:rPr>
          <w:lang w:val="en-US"/>
        </w:rPr>
        <w:t xml:space="preserve"> terminal </w:t>
      </w:r>
      <w:proofErr w:type="spellStart"/>
      <w:r w:rsidR="00FC56A3">
        <w:rPr>
          <w:lang w:val="en-US"/>
        </w:rPr>
        <w:t>trong</w:t>
      </w:r>
      <w:proofErr w:type="spellEnd"/>
      <w:r w:rsidR="00FC56A3">
        <w:rPr>
          <w:lang w:val="en-US"/>
        </w:rPr>
        <w:t xml:space="preserve"> visual studio code </w:t>
      </w:r>
      <w:proofErr w:type="spellStart"/>
      <w:r w:rsidR="00FC56A3">
        <w:rPr>
          <w:lang w:val="en-US"/>
        </w:rPr>
        <w:t>và</w:t>
      </w:r>
      <w:proofErr w:type="spellEnd"/>
      <w:r w:rsidR="00FC56A3">
        <w:rPr>
          <w:lang w:val="en-US"/>
        </w:rPr>
        <w:t xml:space="preserve"> </w:t>
      </w:r>
      <w:proofErr w:type="spellStart"/>
      <w:r w:rsidR="00FC56A3">
        <w:rPr>
          <w:lang w:val="en-US"/>
        </w:rPr>
        <w:t>chạy</w:t>
      </w:r>
      <w:proofErr w:type="spellEnd"/>
      <w:r w:rsidR="00FC56A3">
        <w:rPr>
          <w:lang w:val="en-US"/>
        </w:rPr>
        <w:t xml:space="preserve"> </w:t>
      </w:r>
      <w:proofErr w:type="spellStart"/>
      <w:r w:rsidR="00FC56A3">
        <w:rPr>
          <w:lang w:val="en-US"/>
        </w:rPr>
        <w:t>lệnh</w:t>
      </w:r>
      <w:proofErr w:type="spellEnd"/>
      <w:r w:rsidR="00FC56A3">
        <w:rPr>
          <w:lang w:val="en-US"/>
        </w:rPr>
        <w:t xml:space="preserve">: </w:t>
      </w:r>
    </w:p>
    <w:p w14:paraId="3060F513" w14:textId="77C15F10" w:rsidR="00FC56A3" w:rsidRPr="00FC56A3" w:rsidRDefault="00FC56A3" w:rsidP="00FC56A3">
      <w:pPr>
        <w:pStyle w:val="ListParagraph"/>
        <w:spacing w:before="0"/>
        <w:ind w:left="1303" w:firstLine="0"/>
        <w:rPr>
          <w:lang w:val="en-US"/>
        </w:rPr>
      </w:pPr>
      <w:proofErr w:type="spellStart"/>
      <w:r>
        <w:rPr>
          <w:lang w:val="en-US"/>
        </w:rPr>
        <w:t>Npm</w:t>
      </w:r>
      <w:proofErr w:type="spellEnd"/>
      <w:r>
        <w:rPr>
          <w:lang w:val="en-US"/>
        </w:rPr>
        <w:t xml:space="preserve"> install </w:t>
      </w:r>
      <w:proofErr w:type="spellStart"/>
      <w:r>
        <w:rPr>
          <w:lang w:val="en-US"/>
        </w:rPr>
        <w:t>hoặc</w:t>
      </w:r>
      <w:proofErr w:type="spellEnd"/>
      <w:r>
        <w:rPr>
          <w:lang w:val="en-US"/>
        </w:rPr>
        <w:t xml:space="preserve"> yarn</w:t>
      </w:r>
    </w:p>
    <w:p w14:paraId="77B19751" w14:textId="30BE0030" w:rsidR="001A4283" w:rsidRPr="00FC56A3" w:rsidRDefault="001A4283" w:rsidP="00FC56A3">
      <w:pPr>
        <w:pStyle w:val="ListParagraph"/>
        <w:numPr>
          <w:ilvl w:val="0"/>
          <w:numId w:val="37"/>
        </w:numPr>
        <w:spacing w:before="0"/>
        <w:rPr>
          <w:u w:val="single"/>
          <w:lang w:val="en-US"/>
        </w:rPr>
      </w:pPr>
      <w:r w:rsidRPr="001A4283">
        <w:rPr>
          <w:b/>
          <w:bCs/>
        </w:rPr>
        <w:t xml:space="preserve">Bước </w:t>
      </w:r>
      <w:r>
        <w:rPr>
          <w:b/>
          <w:bCs/>
          <w:lang w:val="en-US"/>
        </w:rPr>
        <w:t>3</w:t>
      </w:r>
      <w:r w:rsidRPr="001A4283">
        <w:t xml:space="preserve">: </w:t>
      </w:r>
      <w:r w:rsidR="00FC56A3">
        <w:rPr>
          <w:lang w:val="en-US"/>
        </w:rPr>
        <w:t xml:space="preserve">Sau </w:t>
      </w:r>
      <w:proofErr w:type="spellStart"/>
      <w:r w:rsidR="00FC56A3">
        <w:rPr>
          <w:lang w:val="en-US"/>
        </w:rPr>
        <w:t>khi</w:t>
      </w:r>
      <w:proofErr w:type="spellEnd"/>
      <w:r w:rsidR="00FC56A3">
        <w:rPr>
          <w:lang w:val="en-US"/>
        </w:rPr>
        <w:t xml:space="preserve"> </w:t>
      </w:r>
      <w:proofErr w:type="spellStart"/>
      <w:r w:rsidR="00FC56A3">
        <w:rPr>
          <w:lang w:val="en-US"/>
        </w:rPr>
        <w:t>cài</w:t>
      </w:r>
      <w:proofErr w:type="spellEnd"/>
      <w:r w:rsidR="00FC56A3">
        <w:rPr>
          <w:lang w:val="en-US"/>
        </w:rPr>
        <w:t xml:space="preserve"> </w:t>
      </w:r>
      <w:proofErr w:type="spellStart"/>
      <w:r w:rsidR="00FC56A3">
        <w:rPr>
          <w:lang w:val="en-US"/>
        </w:rPr>
        <w:t>đặt</w:t>
      </w:r>
      <w:proofErr w:type="spellEnd"/>
      <w:r w:rsidR="00FC56A3">
        <w:rPr>
          <w:lang w:val="en-US"/>
        </w:rPr>
        <w:t xml:space="preserve"> </w:t>
      </w:r>
      <w:proofErr w:type="spellStart"/>
      <w:r w:rsidR="00FC56A3">
        <w:rPr>
          <w:lang w:val="en-US"/>
        </w:rPr>
        <w:t>xong</w:t>
      </w:r>
      <w:proofErr w:type="spellEnd"/>
      <w:r w:rsidR="00FC56A3">
        <w:rPr>
          <w:lang w:val="en-US"/>
        </w:rPr>
        <w:t xml:space="preserve"> </w:t>
      </w:r>
      <w:proofErr w:type="spellStart"/>
      <w:r w:rsidR="00FC56A3">
        <w:rPr>
          <w:lang w:val="en-US"/>
        </w:rPr>
        <w:t>các</w:t>
      </w:r>
      <w:proofErr w:type="spellEnd"/>
      <w:r w:rsidR="00FC56A3">
        <w:rPr>
          <w:lang w:val="en-US"/>
        </w:rPr>
        <w:t xml:space="preserve"> dependency, </w:t>
      </w:r>
      <w:proofErr w:type="spellStart"/>
      <w:r w:rsidR="00FC56A3">
        <w:rPr>
          <w:lang w:val="en-US"/>
        </w:rPr>
        <w:t>chạy</w:t>
      </w:r>
      <w:proofErr w:type="spellEnd"/>
      <w:r w:rsidR="00FC56A3">
        <w:rPr>
          <w:lang w:val="en-US"/>
        </w:rPr>
        <w:t xml:space="preserve"> </w:t>
      </w:r>
      <w:proofErr w:type="spellStart"/>
      <w:r w:rsidR="00FC56A3">
        <w:rPr>
          <w:lang w:val="en-US"/>
        </w:rPr>
        <w:t>lệnh</w:t>
      </w:r>
      <w:proofErr w:type="spellEnd"/>
      <w:r w:rsidR="00FC56A3">
        <w:rPr>
          <w:lang w:val="en-US"/>
        </w:rPr>
        <w:t xml:space="preserve"> </w:t>
      </w:r>
    </w:p>
    <w:p w14:paraId="71F984F6" w14:textId="3EA18C97" w:rsidR="00FC56A3" w:rsidRPr="00FC56A3" w:rsidRDefault="00FC56A3" w:rsidP="00FC56A3">
      <w:pPr>
        <w:pStyle w:val="ListParagraph"/>
        <w:spacing w:before="0"/>
        <w:ind w:left="1303" w:firstLine="0"/>
        <w:rPr>
          <w:u w:val="single"/>
          <w:lang w:val="en-US"/>
        </w:rPr>
      </w:pPr>
      <w:proofErr w:type="spellStart"/>
      <w:r>
        <w:rPr>
          <w:lang w:val="en-US"/>
        </w:rPr>
        <w:t>Npm</w:t>
      </w:r>
      <w:proofErr w:type="spellEnd"/>
      <w:r>
        <w:rPr>
          <w:lang w:val="en-US"/>
        </w:rPr>
        <w:t xml:space="preserve"> run dev </w:t>
      </w:r>
      <w:proofErr w:type="spellStart"/>
      <w:r>
        <w:rPr>
          <w:lang w:val="en-US"/>
        </w:rPr>
        <w:t>hoặc</w:t>
      </w:r>
      <w:proofErr w:type="spellEnd"/>
      <w:r>
        <w:rPr>
          <w:lang w:val="en-US"/>
        </w:rPr>
        <w:t xml:space="preserve"> yarn dev </w:t>
      </w:r>
      <w:proofErr w:type="spellStart"/>
      <w:r>
        <w:rPr>
          <w:lang w:val="en-US"/>
        </w:rPr>
        <w:t>để</w:t>
      </w:r>
      <w:proofErr w:type="spellEnd"/>
      <w:r>
        <w:rPr>
          <w:lang w:val="en-US"/>
        </w:rPr>
        <w:t xml:space="preserve"> </w:t>
      </w:r>
      <w:proofErr w:type="spellStart"/>
      <w:r>
        <w:rPr>
          <w:lang w:val="en-US"/>
        </w:rPr>
        <w:t>chạy</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p>
    <w:p w14:paraId="7039D6B1" w14:textId="6BBA30B8" w:rsidR="001A4283" w:rsidRPr="000352B8" w:rsidRDefault="001A4283" w:rsidP="000352B8">
      <w:pPr>
        <w:pStyle w:val="ListParagraph"/>
        <w:numPr>
          <w:ilvl w:val="0"/>
          <w:numId w:val="24"/>
        </w:numPr>
        <w:spacing w:before="120"/>
        <w:rPr>
          <w:lang w:val="en-US"/>
        </w:rPr>
      </w:pPr>
      <w:proofErr w:type="spellStart"/>
      <w:r w:rsidRPr="000352B8">
        <w:rPr>
          <w:u w:val="single"/>
          <w:lang w:val="en-US"/>
        </w:rPr>
        <w:t>Truy</w:t>
      </w:r>
      <w:proofErr w:type="spellEnd"/>
      <w:r w:rsidRPr="000352B8">
        <w:rPr>
          <w:u w:val="single"/>
          <w:lang w:val="en-US"/>
        </w:rPr>
        <w:t xml:space="preserve"> </w:t>
      </w:r>
      <w:proofErr w:type="spellStart"/>
      <w:r w:rsidRPr="000352B8">
        <w:rPr>
          <w:u w:val="single"/>
          <w:lang w:val="en-US"/>
        </w:rPr>
        <w:t>cập</w:t>
      </w:r>
      <w:proofErr w:type="spellEnd"/>
      <w:r w:rsidRPr="000352B8">
        <w:rPr>
          <w:u w:val="single"/>
          <w:lang w:val="en-US"/>
        </w:rPr>
        <w:t xml:space="preserve"> </w:t>
      </w:r>
      <w:proofErr w:type="spellStart"/>
      <w:r w:rsidRPr="000352B8">
        <w:rPr>
          <w:u w:val="single"/>
          <w:lang w:val="en-US"/>
        </w:rPr>
        <w:t>trang</w:t>
      </w:r>
      <w:proofErr w:type="spellEnd"/>
      <w:r w:rsidRPr="000352B8">
        <w:rPr>
          <w:u w:val="single"/>
          <w:lang w:val="en-US"/>
        </w:rPr>
        <w:t xml:space="preserve"> web </w:t>
      </w:r>
      <w:hyperlink r:id="rId74" w:history="1">
        <w:r w:rsidRPr="000352B8">
          <w:rPr>
            <w:rStyle w:val="Hyperlink"/>
            <w:lang w:val="en-US"/>
          </w:rPr>
          <w:t>https://nuxt.com/</w:t>
        </w:r>
      </w:hyperlink>
      <w:r w:rsidRPr="000352B8">
        <w:rPr>
          <w:u w:val="single"/>
          <w:lang w:val="en-US"/>
        </w:rPr>
        <w:t xml:space="preserve"> </w:t>
      </w:r>
      <w:proofErr w:type="spellStart"/>
      <w:r w:rsidRPr="000352B8">
        <w:rPr>
          <w:u w:val="single"/>
          <w:lang w:val="en-US"/>
        </w:rPr>
        <w:t>để</w:t>
      </w:r>
      <w:proofErr w:type="spellEnd"/>
      <w:r w:rsidRPr="000352B8">
        <w:rPr>
          <w:u w:val="single"/>
          <w:lang w:val="en-US"/>
        </w:rPr>
        <w:t xml:space="preserve"> </w:t>
      </w:r>
      <w:proofErr w:type="spellStart"/>
      <w:r w:rsidRPr="000352B8">
        <w:rPr>
          <w:u w:val="single"/>
          <w:lang w:val="en-US"/>
        </w:rPr>
        <w:t>xem</w:t>
      </w:r>
      <w:proofErr w:type="spellEnd"/>
      <w:r w:rsidRPr="000352B8">
        <w:rPr>
          <w:u w:val="single"/>
          <w:lang w:val="en-US"/>
        </w:rPr>
        <w:t xml:space="preserve"> chi </w:t>
      </w:r>
      <w:proofErr w:type="spellStart"/>
      <w:r w:rsidRPr="000352B8">
        <w:rPr>
          <w:u w:val="single"/>
          <w:lang w:val="en-US"/>
        </w:rPr>
        <w:t>tiết</w:t>
      </w:r>
      <w:proofErr w:type="spellEnd"/>
    </w:p>
    <w:p w14:paraId="37979CE8" w14:textId="5CB78407" w:rsidR="000352B8" w:rsidRDefault="000352B8" w:rsidP="000352B8">
      <w:pPr>
        <w:pStyle w:val="Heading3"/>
      </w:pPr>
      <w:bookmarkStart w:id="287" w:name="_Toc185550497"/>
      <w:r>
        <w:t xml:space="preserve">Cài </w:t>
      </w:r>
      <w:proofErr w:type="spellStart"/>
      <w:r>
        <w:t>đặt</w:t>
      </w:r>
      <w:proofErr w:type="spellEnd"/>
      <w:r>
        <w:t xml:space="preserve"> </w:t>
      </w:r>
      <w:proofErr w:type="spellStart"/>
      <w:r>
        <w:t>phía</w:t>
      </w:r>
      <w:proofErr w:type="spellEnd"/>
      <w:r>
        <w:t xml:space="preserve"> Back-end</w:t>
      </w:r>
      <w:bookmarkEnd w:id="287"/>
    </w:p>
    <w:p w14:paraId="43B714B2" w14:textId="22F42664" w:rsidR="000352B8" w:rsidRDefault="00D70564" w:rsidP="00D70564">
      <w:pPr>
        <w:pStyle w:val="Heading4"/>
        <w:rPr>
          <w:lang w:val="en-US"/>
        </w:rPr>
      </w:pPr>
      <w:r w:rsidRPr="00D70564">
        <w:t>Giới thiệu về Back-end</w:t>
      </w:r>
    </w:p>
    <w:p w14:paraId="08A38717" w14:textId="1D35C6A2" w:rsidR="00D70564" w:rsidRPr="00D70564" w:rsidRDefault="00D70564" w:rsidP="00D70564">
      <w:pPr>
        <w:ind w:firstLine="437"/>
        <w:rPr>
          <w:lang w:val="en-US"/>
        </w:rPr>
      </w:pPr>
      <w:r w:rsidRPr="00D70564">
        <w:rPr>
          <w:lang w:val="en-US"/>
        </w:rPr>
        <w:t xml:space="preserve">Trong </w:t>
      </w:r>
      <w:proofErr w:type="spellStart"/>
      <w:r w:rsidRPr="00D70564">
        <w:rPr>
          <w:lang w:val="en-US"/>
        </w:rPr>
        <w:t>dự</w:t>
      </w:r>
      <w:proofErr w:type="spellEnd"/>
      <w:r w:rsidRPr="00D70564">
        <w:rPr>
          <w:lang w:val="en-US"/>
        </w:rPr>
        <w:t xml:space="preserve"> </w:t>
      </w:r>
      <w:proofErr w:type="spellStart"/>
      <w:r w:rsidRPr="00D70564">
        <w:rPr>
          <w:lang w:val="en-US"/>
        </w:rPr>
        <w:t>án</w:t>
      </w:r>
      <w:proofErr w:type="spellEnd"/>
      <w:r w:rsidRPr="00D70564">
        <w:rPr>
          <w:lang w:val="en-US"/>
        </w:rPr>
        <w:t xml:space="preserve"> </w:t>
      </w:r>
      <w:proofErr w:type="spellStart"/>
      <w:r w:rsidRPr="00D70564">
        <w:rPr>
          <w:lang w:val="en-US"/>
        </w:rPr>
        <w:t>này</w:t>
      </w:r>
      <w:proofErr w:type="spellEnd"/>
      <w:r w:rsidRPr="00D70564">
        <w:rPr>
          <w:lang w:val="en-US"/>
        </w:rPr>
        <w:t xml:space="preserve">, Back-end </w:t>
      </w:r>
      <w:proofErr w:type="spellStart"/>
      <w:r w:rsidRPr="00D70564">
        <w:rPr>
          <w:lang w:val="en-US"/>
        </w:rPr>
        <w:t>được</w:t>
      </w:r>
      <w:proofErr w:type="spellEnd"/>
      <w:r w:rsidRPr="00D70564">
        <w:rPr>
          <w:lang w:val="en-US"/>
        </w:rPr>
        <w:t xml:space="preserve"> </w:t>
      </w:r>
      <w:proofErr w:type="spellStart"/>
      <w:r w:rsidRPr="00D70564">
        <w:rPr>
          <w:lang w:val="en-US"/>
        </w:rPr>
        <w:t>xây</w:t>
      </w:r>
      <w:proofErr w:type="spellEnd"/>
      <w:r w:rsidRPr="00D70564">
        <w:rPr>
          <w:lang w:val="en-US"/>
        </w:rPr>
        <w:t xml:space="preserve"> </w:t>
      </w:r>
      <w:proofErr w:type="spellStart"/>
      <w:r w:rsidRPr="00D70564">
        <w:rPr>
          <w:lang w:val="en-US"/>
        </w:rPr>
        <w:t>dựng</w:t>
      </w:r>
      <w:proofErr w:type="spellEnd"/>
      <w:r w:rsidRPr="00D70564">
        <w:rPr>
          <w:lang w:val="en-US"/>
        </w:rPr>
        <w:t xml:space="preserve"> </w:t>
      </w:r>
      <w:proofErr w:type="spellStart"/>
      <w:r w:rsidRPr="00D70564">
        <w:rPr>
          <w:lang w:val="en-US"/>
        </w:rPr>
        <w:t>bằng</w:t>
      </w:r>
      <w:proofErr w:type="spellEnd"/>
      <w:r w:rsidRPr="00D70564">
        <w:rPr>
          <w:lang w:val="en-US"/>
        </w:rPr>
        <w:t xml:space="preserve"> </w:t>
      </w:r>
      <w:proofErr w:type="spellStart"/>
      <w:r w:rsidRPr="00D70564">
        <w:rPr>
          <w:lang w:val="en-US"/>
        </w:rPr>
        <w:t>ngôn</w:t>
      </w:r>
      <w:proofErr w:type="spellEnd"/>
      <w:r w:rsidRPr="00D70564">
        <w:rPr>
          <w:lang w:val="en-US"/>
        </w:rPr>
        <w:t xml:space="preserve"> </w:t>
      </w:r>
      <w:proofErr w:type="spellStart"/>
      <w:r w:rsidRPr="00D70564">
        <w:rPr>
          <w:lang w:val="en-US"/>
        </w:rPr>
        <w:t>ngữ</w:t>
      </w:r>
      <w:proofErr w:type="spellEnd"/>
      <w:r w:rsidRPr="00D70564">
        <w:rPr>
          <w:lang w:val="en-US"/>
        </w:rPr>
        <w:t xml:space="preserve"> C# </w:t>
      </w:r>
      <w:proofErr w:type="spellStart"/>
      <w:r w:rsidRPr="00D70564">
        <w:rPr>
          <w:lang w:val="en-US"/>
        </w:rPr>
        <w:t>trên</w:t>
      </w:r>
      <w:proofErr w:type="spellEnd"/>
      <w:r w:rsidRPr="00D70564">
        <w:rPr>
          <w:lang w:val="en-US"/>
        </w:rPr>
        <w:t xml:space="preserve"> </w:t>
      </w:r>
      <w:proofErr w:type="spellStart"/>
      <w:r w:rsidRPr="00D70564">
        <w:rPr>
          <w:lang w:val="en-US"/>
        </w:rPr>
        <w:t>nền</w:t>
      </w:r>
      <w:proofErr w:type="spellEnd"/>
      <w:r w:rsidRPr="00D70564">
        <w:rPr>
          <w:lang w:val="en-US"/>
        </w:rPr>
        <w:t xml:space="preserve"> </w:t>
      </w:r>
      <w:proofErr w:type="spellStart"/>
      <w:r w:rsidRPr="00D70564">
        <w:rPr>
          <w:lang w:val="en-US"/>
        </w:rPr>
        <w:t>tảng</w:t>
      </w:r>
      <w:proofErr w:type="spellEnd"/>
      <w:r w:rsidRPr="00D70564">
        <w:rPr>
          <w:lang w:val="en-US"/>
        </w:rPr>
        <w:t xml:space="preserve"> .NET Framework, </w:t>
      </w:r>
      <w:proofErr w:type="spellStart"/>
      <w:r w:rsidRPr="00D70564">
        <w:rPr>
          <w:lang w:val="en-US"/>
        </w:rPr>
        <w:t>một</w:t>
      </w:r>
      <w:proofErr w:type="spellEnd"/>
      <w:r w:rsidRPr="00D70564">
        <w:rPr>
          <w:lang w:val="en-US"/>
        </w:rPr>
        <w:t xml:space="preserve"> </w:t>
      </w:r>
      <w:proofErr w:type="spellStart"/>
      <w:r w:rsidRPr="00D70564">
        <w:rPr>
          <w:lang w:val="en-US"/>
        </w:rPr>
        <w:t>công</w:t>
      </w:r>
      <w:proofErr w:type="spellEnd"/>
      <w:r w:rsidRPr="00D70564">
        <w:rPr>
          <w:lang w:val="en-US"/>
        </w:rPr>
        <w:t xml:space="preserve"> </w:t>
      </w:r>
      <w:proofErr w:type="spellStart"/>
      <w:r w:rsidRPr="00D70564">
        <w:rPr>
          <w:lang w:val="en-US"/>
        </w:rPr>
        <w:t>cụ</w:t>
      </w:r>
      <w:proofErr w:type="spellEnd"/>
      <w:r w:rsidRPr="00D70564">
        <w:rPr>
          <w:lang w:val="en-US"/>
        </w:rPr>
        <w:t xml:space="preserve"> </w:t>
      </w:r>
      <w:proofErr w:type="spellStart"/>
      <w:r w:rsidRPr="00D70564">
        <w:rPr>
          <w:lang w:val="en-US"/>
        </w:rPr>
        <w:t>mạnh</w:t>
      </w:r>
      <w:proofErr w:type="spellEnd"/>
      <w:r w:rsidRPr="00D70564">
        <w:rPr>
          <w:lang w:val="en-US"/>
        </w:rPr>
        <w:t xml:space="preserve"> </w:t>
      </w:r>
      <w:proofErr w:type="spellStart"/>
      <w:r w:rsidRPr="00D70564">
        <w:rPr>
          <w:lang w:val="en-US"/>
        </w:rPr>
        <w:t>mẽ</w:t>
      </w:r>
      <w:proofErr w:type="spellEnd"/>
      <w:r w:rsidRPr="00D70564">
        <w:rPr>
          <w:lang w:val="en-US"/>
        </w:rPr>
        <w:t xml:space="preserve"> </w:t>
      </w:r>
      <w:proofErr w:type="spellStart"/>
      <w:r w:rsidRPr="00D70564">
        <w:rPr>
          <w:lang w:val="en-US"/>
        </w:rPr>
        <w:t>và</w:t>
      </w:r>
      <w:proofErr w:type="spellEnd"/>
      <w:r w:rsidRPr="00D70564">
        <w:rPr>
          <w:lang w:val="en-US"/>
        </w:rPr>
        <w:t xml:space="preserve"> </w:t>
      </w:r>
      <w:proofErr w:type="spellStart"/>
      <w:r w:rsidRPr="00D70564">
        <w:rPr>
          <w:lang w:val="en-US"/>
        </w:rPr>
        <w:t>đáng</w:t>
      </w:r>
      <w:proofErr w:type="spellEnd"/>
      <w:r w:rsidRPr="00D70564">
        <w:rPr>
          <w:lang w:val="en-US"/>
        </w:rPr>
        <w:t xml:space="preserve"> tin </w:t>
      </w:r>
      <w:proofErr w:type="spellStart"/>
      <w:r w:rsidRPr="00D70564">
        <w:rPr>
          <w:lang w:val="en-US"/>
        </w:rPr>
        <w:t>cậy</w:t>
      </w:r>
      <w:proofErr w:type="spellEnd"/>
      <w:r w:rsidRPr="00D70564">
        <w:rPr>
          <w:lang w:val="en-US"/>
        </w:rPr>
        <w:t xml:space="preserve"> </w:t>
      </w:r>
      <w:proofErr w:type="spellStart"/>
      <w:r w:rsidRPr="00D70564">
        <w:rPr>
          <w:lang w:val="en-US"/>
        </w:rPr>
        <w:t>để</w:t>
      </w:r>
      <w:proofErr w:type="spellEnd"/>
      <w:r w:rsidRPr="00D70564">
        <w:rPr>
          <w:lang w:val="en-US"/>
        </w:rPr>
        <w:t xml:space="preserve"> </w:t>
      </w:r>
      <w:proofErr w:type="spellStart"/>
      <w:r w:rsidRPr="00D70564">
        <w:rPr>
          <w:lang w:val="en-US"/>
        </w:rPr>
        <w:t>phát</w:t>
      </w:r>
      <w:proofErr w:type="spellEnd"/>
      <w:r w:rsidRPr="00D70564">
        <w:rPr>
          <w:lang w:val="en-US"/>
        </w:rPr>
        <w:t xml:space="preserve"> </w:t>
      </w:r>
      <w:proofErr w:type="spellStart"/>
      <w:r w:rsidRPr="00D70564">
        <w:rPr>
          <w:lang w:val="en-US"/>
        </w:rPr>
        <w:t>triển</w:t>
      </w:r>
      <w:proofErr w:type="spellEnd"/>
      <w:r w:rsidRPr="00D70564">
        <w:rPr>
          <w:lang w:val="en-US"/>
        </w:rPr>
        <w:t xml:space="preserve"> </w:t>
      </w:r>
      <w:proofErr w:type="spellStart"/>
      <w:r w:rsidRPr="00D70564">
        <w:rPr>
          <w:lang w:val="en-US"/>
        </w:rPr>
        <w:t>các</w:t>
      </w:r>
      <w:proofErr w:type="spellEnd"/>
      <w:r w:rsidRPr="00D70564">
        <w:rPr>
          <w:lang w:val="en-US"/>
        </w:rPr>
        <w:t xml:space="preserve"> </w:t>
      </w:r>
      <w:proofErr w:type="spellStart"/>
      <w:r w:rsidRPr="00D70564">
        <w:rPr>
          <w:lang w:val="en-US"/>
        </w:rPr>
        <w:t>ứng</w:t>
      </w:r>
      <w:proofErr w:type="spellEnd"/>
      <w:r w:rsidRPr="00D70564">
        <w:rPr>
          <w:lang w:val="en-US"/>
        </w:rPr>
        <w:t xml:space="preserve"> </w:t>
      </w:r>
      <w:proofErr w:type="spellStart"/>
      <w:r w:rsidRPr="00D70564">
        <w:rPr>
          <w:lang w:val="en-US"/>
        </w:rPr>
        <w:t>dụng</w:t>
      </w:r>
      <w:proofErr w:type="spellEnd"/>
      <w:r w:rsidRPr="00D70564">
        <w:rPr>
          <w:lang w:val="en-US"/>
        </w:rPr>
        <w:t xml:space="preserve"> web </w:t>
      </w:r>
      <w:proofErr w:type="spellStart"/>
      <w:r w:rsidRPr="00D70564">
        <w:rPr>
          <w:lang w:val="en-US"/>
        </w:rPr>
        <w:t>và</w:t>
      </w:r>
      <w:proofErr w:type="spellEnd"/>
      <w:r w:rsidRPr="00D70564">
        <w:rPr>
          <w:lang w:val="en-US"/>
        </w:rPr>
        <w:t xml:space="preserve"> </w:t>
      </w:r>
      <w:proofErr w:type="spellStart"/>
      <w:r w:rsidRPr="00D70564">
        <w:rPr>
          <w:lang w:val="en-US"/>
        </w:rPr>
        <w:t>dịch</w:t>
      </w:r>
      <w:proofErr w:type="spellEnd"/>
      <w:r w:rsidRPr="00D70564">
        <w:rPr>
          <w:lang w:val="en-US"/>
        </w:rPr>
        <w:t xml:space="preserve"> </w:t>
      </w:r>
      <w:proofErr w:type="spellStart"/>
      <w:r w:rsidRPr="00D70564">
        <w:rPr>
          <w:lang w:val="en-US"/>
        </w:rPr>
        <w:t>vụ</w:t>
      </w:r>
      <w:proofErr w:type="spellEnd"/>
      <w:r w:rsidRPr="00D70564">
        <w:rPr>
          <w:lang w:val="en-US"/>
        </w:rPr>
        <w:t xml:space="preserve">. .NET Framework </w:t>
      </w:r>
      <w:proofErr w:type="spellStart"/>
      <w:r w:rsidRPr="00D70564">
        <w:rPr>
          <w:lang w:val="en-US"/>
        </w:rPr>
        <w:t>cung</w:t>
      </w:r>
      <w:proofErr w:type="spellEnd"/>
      <w:r w:rsidRPr="00D70564">
        <w:rPr>
          <w:lang w:val="en-US"/>
        </w:rPr>
        <w:t xml:space="preserve"> </w:t>
      </w:r>
      <w:proofErr w:type="spellStart"/>
      <w:r w:rsidRPr="00D70564">
        <w:rPr>
          <w:lang w:val="en-US"/>
        </w:rPr>
        <w:t>cấp</w:t>
      </w:r>
      <w:proofErr w:type="spellEnd"/>
      <w:r w:rsidRPr="00D70564">
        <w:rPr>
          <w:lang w:val="en-US"/>
        </w:rPr>
        <w:t xml:space="preserve"> </w:t>
      </w:r>
      <w:proofErr w:type="spellStart"/>
      <w:r w:rsidRPr="00D70564">
        <w:rPr>
          <w:lang w:val="en-US"/>
        </w:rPr>
        <w:t>một</w:t>
      </w:r>
      <w:proofErr w:type="spellEnd"/>
      <w:r w:rsidRPr="00D70564">
        <w:rPr>
          <w:lang w:val="en-US"/>
        </w:rPr>
        <w:t xml:space="preserve"> </w:t>
      </w:r>
      <w:proofErr w:type="spellStart"/>
      <w:r w:rsidRPr="00D70564">
        <w:rPr>
          <w:lang w:val="en-US"/>
        </w:rPr>
        <w:t>môi</w:t>
      </w:r>
      <w:proofErr w:type="spellEnd"/>
      <w:r w:rsidRPr="00D70564">
        <w:rPr>
          <w:lang w:val="en-US"/>
        </w:rPr>
        <w:t xml:space="preserve"> </w:t>
      </w:r>
      <w:proofErr w:type="spellStart"/>
      <w:r w:rsidRPr="00D70564">
        <w:rPr>
          <w:lang w:val="en-US"/>
        </w:rPr>
        <w:t>trường</w:t>
      </w:r>
      <w:proofErr w:type="spellEnd"/>
      <w:r w:rsidRPr="00D70564">
        <w:rPr>
          <w:lang w:val="en-US"/>
        </w:rPr>
        <w:t xml:space="preserve"> </w:t>
      </w:r>
      <w:proofErr w:type="spellStart"/>
      <w:r w:rsidRPr="00D70564">
        <w:rPr>
          <w:lang w:val="en-US"/>
        </w:rPr>
        <w:t>phát</w:t>
      </w:r>
      <w:proofErr w:type="spellEnd"/>
      <w:r w:rsidRPr="00D70564">
        <w:rPr>
          <w:lang w:val="en-US"/>
        </w:rPr>
        <w:t xml:space="preserve"> </w:t>
      </w:r>
      <w:proofErr w:type="spellStart"/>
      <w:r w:rsidRPr="00D70564">
        <w:rPr>
          <w:lang w:val="en-US"/>
        </w:rPr>
        <w:t>triển</w:t>
      </w:r>
      <w:proofErr w:type="spellEnd"/>
      <w:r w:rsidRPr="00D70564">
        <w:rPr>
          <w:lang w:val="en-US"/>
        </w:rPr>
        <w:t xml:space="preserve"> </w:t>
      </w:r>
      <w:proofErr w:type="spellStart"/>
      <w:r w:rsidRPr="00D70564">
        <w:rPr>
          <w:lang w:val="en-US"/>
        </w:rPr>
        <w:t>linh</w:t>
      </w:r>
      <w:proofErr w:type="spellEnd"/>
      <w:r w:rsidRPr="00D70564">
        <w:rPr>
          <w:lang w:val="en-US"/>
        </w:rPr>
        <w:t xml:space="preserve"> </w:t>
      </w:r>
      <w:proofErr w:type="spellStart"/>
      <w:r w:rsidRPr="00D70564">
        <w:rPr>
          <w:lang w:val="en-US"/>
        </w:rPr>
        <w:t>hoạt</w:t>
      </w:r>
      <w:proofErr w:type="spellEnd"/>
      <w:r w:rsidRPr="00D70564">
        <w:rPr>
          <w:lang w:val="en-US"/>
        </w:rPr>
        <w:t xml:space="preserve">, </w:t>
      </w:r>
      <w:proofErr w:type="spellStart"/>
      <w:r w:rsidRPr="00D70564">
        <w:rPr>
          <w:lang w:val="en-US"/>
        </w:rPr>
        <w:t>hỗ</w:t>
      </w:r>
      <w:proofErr w:type="spellEnd"/>
      <w:r w:rsidRPr="00D70564">
        <w:rPr>
          <w:lang w:val="en-US"/>
        </w:rPr>
        <w:t xml:space="preserve"> </w:t>
      </w:r>
      <w:proofErr w:type="spellStart"/>
      <w:r w:rsidRPr="00D70564">
        <w:rPr>
          <w:lang w:val="en-US"/>
        </w:rPr>
        <w:t>trợ</w:t>
      </w:r>
      <w:proofErr w:type="spellEnd"/>
      <w:r w:rsidRPr="00D70564">
        <w:rPr>
          <w:lang w:val="en-US"/>
        </w:rPr>
        <w:t xml:space="preserve"> </w:t>
      </w:r>
      <w:proofErr w:type="spellStart"/>
      <w:r w:rsidRPr="00D70564">
        <w:rPr>
          <w:lang w:val="en-US"/>
        </w:rPr>
        <w:t>nhiều</w:t>
      </w:r>
      <w:proofErr w:type="spellEnd"/>
      <w:r w:rsidRPr="00D70564">
        <w:rPr>
          <w:lang w:val="en-US"/>
        </w:rPr>
        <w:t xml:space="preserve"> </w:t>
      </w:r>
      <w:proofErr w:type="spellStart"/>
      <w:r w:rsidRPr="00D70564">
        <w:rPr>
          <w:lang w:val="en-US"/>
        </w:rPr>
        <w:t>công</w:t>
      </w:r>
      <w:proofErr w:type="spellEnd"/>
      <w:r w:rsidRPr="00D70564">
        <w:rPr>
          <w:lang w:val="en-US"/>
        </w:rPr>
        <w:t xml:space="preserve"> </w:t>
      </w:r>
      <w:proofErr w:type="spellStart"/>
      <w:r w:rsidRPr="00D70564">
        <w:rPr>
          <w:lang w:val="en-US"/>
        </w:rPr>
        <w:t>cụ</w:t>
      </w:r>
      <w:proofErr w:type="spellEnd"/>
      <w:r w:rsidRPr="00D70564">
        <w:rPr>
          <w:lang w:val="en-US"/>
        </w:rPr>
        <w:t xml:space="preserve"> </w:t>
      </w:r>
      <w:proofErr w:type="spellStart"/>
      <w:r w:rsidRPr="00D70564">
        <w:rPr>
          <w:lang w:val="en-US"/>
        </w:rPr>
        <w:t>và</w:t>
      </w:r>
      <w:proofErr w:type="spellEnd"/>
      <w:r w:rsidRPr="00D70564">
        <w:rPr>
          <w:lang w:val="en-US"/>
        </w:rPr>
        <w:t xml:space="preserve"> </w:t>
      </w:r>
      <w:proofErr w:type="spellStart"/>
      <w:r w:rsidRPr="00D70564">
        <w:rPr>
          <w:lang w:val="en-US"/>
        </w:rPr>
        <w:t>thư</w:t>
      </w:r>
      <w:proofErr w:type="spellEnd"/>
      <w:r w:rsidRPr="00D70564">
        <w:rPr>
          <w:lang w:val="en-US"/>
        </w:rPr>
        <w:t xml:space="preserve"> </w:t>
      </w:r>
      <w:proofErr w:type="spellStart"/>
      <w:r w:rsidRPr="00D70564">
        <w:rPr>
          <w:lang w:val="en-US"/>
        </w:rPr>
        <w:t>viện</w:t>
      </w:r>
      <w:proofErr w:type="spellEnd"/>
      <w:r w:rsidRPr="00D70564">
        <w:rPr>
          <w:lang w:val="en-US"/>
        </w:rPr>
        <w:t xml:space="preserve"> </w:t>
      </w:r>
      <w:proofErr w:type="spellStart"/>
      <w:r w:rsidRPr="00D70564">
        <w:rPr>
          <w:lang w:val="en-US"/>
        </w:rPr>
        <w:t>sẵn</w:t>
      </w:r>
      <w:proofErr w:type="spellEnd"/>
      <w:r w:rsidRPr="00D70564">
        <w:rPr>
          <w:lang w:val="en-US"/>
        </w:rPr>
        <w:t xml:space="preserve"> </w:t>
      </w:r>
      <w:proofErr w:type="spellStart"/>
      <w:r w:rsidRPr="00D70564">
        <w:rPr>
          <w:lang w:val="en-US"/>
        </w:rPr>
        <w:t>có</w:t>
      </w:r>
      <w:proofErr w:type="spellEnd"/>
      <w:r w:rsidRPr="00D70564">
        <w:rPr>
          <w:lang w:val="en-US"/>
        </w:rPr>
        <w:t xml:space="preserve">, </w:t>
      </w:r>
      <w:proofErr w:type="spellStart"/>
      <w:r w:rsidRPr="00D70564">
        <w:rPr>
          <w:lang w:val="en-US"/>
        </w:rPr>
        <w:t>giúp</w:t>
      </w:r>
      <w:proofErr w:type="spellEnd"/>
      <w:r w:rsidRPr="00D70564">
        <w:rPr>
          <w:lang w:val="en-US"/>
        </w:rPr>
        <w:t xml:space="preserve"> </w:t>
      </w:r>
      <w:proofErr w:type="spellStart"/>
      <w:r w:rsidRPr="00D70564">
        <w:rPr>
          <w:lang w:val="en-US"/>
        </w:rPr>
        <w:t>tối</w:t>
      </w:r>
      <w:proofErr w:type="spellEnd"/>
      <w:r w:rsidRPr="00D70564">
        <w:rPr>
          <w:lang w:val="en-US"/>
        </w:rPr>
        <w:t xml:space="preserve"> </w:t>
      </w:r>
      <w:proofErr w:type="spellStart"/>
      <w:r w:rsidRPr="00D70564">
        <w:rPr>
          <w:lang w:val="en-US"/>
        </w:rPr>
        <w:t>ưu</w:t>
      </w:r>
      <w:proofErr w:type="spellEnd"/>
      <w:r w:rsidRPr="00D70564">
        <w:rPr>
          <w:lang w:val="en-US"/>
        </w:rPr>
        <w:t xml:space="preserve"> </w:t>
      </w:r>
      <w:proofErr w:type="spellStart"/>
      <w:r w:rsidRPr="00D70564">
        <w:rPr>
          <w:lang w:val="en-US"/>
        </w:rPr>
        <w:t>hóa</w:t>
      </w:r>
      <w:proofErr w:type="spellEnd"/>
      <w:r w:rsidRPr="00D70564">
        <w:rPr>
          <w:lang w:val="en-US"/>
        </w:rPr>
        <w:t xml:space="preserve"> </w:t>
      </w:r>
      <w:proofErr w:type="spellStart"/>
      <w:r w:rsidRPr="00D70564">
        <w:rPr>
          <w:lang w:val="en-US"/>
        </w:rPr>
        <w:t>quy</w:t>
      </w:r>
      <w:proofErr w:type="spellEnd"/>
      <w:r w:rsidRPr="00D70564">
        <w:rPr>
          <w:lang w:val="en-US"/>
        </w:rPr>
        <w:t xml:space="preserve"> </w:t>
      </w:r>
      <w:proofErr w:type="spellStart"/>
      <w:r w:rsidRPr="00D70564">
        <w:rPr>
          <w:lang w:val="en-US"/>
        </w:rPr>
        <w:t>trình</w:t>
      </w:r>
      <w:proofErr w:type="spellEnd"/>
      <w:r w:rsidRPr="00D70564">
        <w:rPr>
          <w:lang w:val="en-US"/>
        </w:rPr>
        <w:t xml:space="preserve"> </w:t>
      </w:r>
      <w:proofErr w:type="spellStart"/>
      <w:r w:rsidRPr="00D70564">
        <w:rPr>
          <w:lang w:val="en-US"/>
        </w:rPr>
        <w:t>xây</w:t>
      </w:r>
      <w:proofErr w:type="spellEnd"/>
      <w:r w:rsidRPr="00D70564">
        <w:rPr>
          <w:lang w:val="en-US"/>
        </w:rPr>
        <w:t xml:space="preserve"> </w:t>
      </w:r>
      <w:proofErr w:type="spellStart"/>
      <w:r w:rsidRPr="00D70564">
        <w:rPr>
          <w:lang w:val="en-US"/>
        </w:rPr>
        <w:t>dựng</w:t>
      </w:r>
      <w:proofErr w:type="spellEnd"/>
      <w:r w:rsidRPr="00D70564">
        <w:rPr>
          <w:lang w:val="en-US"/>
        </w:rPr>
        <w:t xml:space="preserve"> </w:t>
      </w:r>
      <w:proofErr w:type="spellStart"/>
      <w:r w:rsidRPr="00D70564">
        <w:rPr>
          <w:lang w:val="en-US"/>
        </w:rPr>
        <w:t>và</w:t>
      </w:r>
      <w:proofErr w:type="spellEnd"/>
      <w:r w:rsidRPr="00D70564">
        <w:rPr>
          <w:lang w:val="en-US"/>
        </w:rPr>
        <w:t xml:space="preserve"> </w:t>
      </w:r>
      <w:proofErr w:type="spellStart"/>
      <w:r w:rsidRPr="00D70564">
        <w:rPr>
          <w:lang w:val="en-US"/>
        </w:rPr>
        <w:t>triển</w:t>
      </w:r>
      <w:proofErr w:type="spellEnd"/>
      <w:r w:rsidRPr="00D70564">
        <w:rPr>
          <w:lang w:val="en-US"/>
        </w:rPr>
        <w:t xml:space="preserve"> </w:t>
      </w:r>
      <w:proofErr w:type="spellStart"/>
      <w:r w:rsidRPr="00D70564">
        <w:rPr>
          <w:lang w:val="en-US"/>
        </w:rPr>
        <w:t>khai</w:t>
      </w:r>
      <w:proofErr w:type="spellEnd"/>
      <w:r w:rsidRPr="00D70564">
        <w:rPr>
          <w:lang w:val="en-US"/>
        </w:rPr>
        <w:t xml:space="preserve"> </w:t>
      </w:r>
      <w:proofErr w:type="spellStart"/>
      <w:r w:rsidRPr="00D70564">
        <w:rPr>
          <w:lang w:val="en-US"/>
        </w:rPr>
        <w:t>phần</w:t>
      </w:r>
      <w:proofErr w:type="spellEnd"/>
      <w:r w:rsidRPr="00D70564">
        <w:rPr>
          <w:lang w:val="en-US"/>
        </w:rPr>
        <w:t xml:space="preserve"> Back-end.</w:t>
      </w:r>
    </w:p>
    <w:p w14:paraId="5A9010BF" w14:textId="048221C7" w:rsidR="00D70564" w:rsidRDefault="00D70564" w:rsidP="00D70564">
      <w:pPr>
        <w:ind w:firstLine="437"/>
        <w:rPr>
          <w:lang w:val="en-US"/>
        </w:rPr>
      </w:pPr>
      <w:proofErr w:type="spellStart"/>
      <w:r w:rsidRPr="00D70564">
        <w:rPr>
          <w:lang w:val="en-US"/>
        </w:rPr>
        <w:t>Với</w:t>
      </w:r>
      <w:proofErr w:type="spellEnd"/>
      <w:r w:rsidRPr="00D70564">
        <w:rPr>
          <w:lang w:val="en-US"/>
        </w:rPr>
        <w:t xml:space="preserve"> .NET Framework, </w:t>
      </w:r>
      <w:proofErr w:type="spellStart"/>
      <w:r w:rsidRPr="00D70564">
        <w:rPr>
          <w:lang w:val="en-US"/>
        </w:rPr>
        <w:t>việc</w:t>
      </w:r>
      <w:proofErr w:type="spellEnd"/>
      <w:r w:rsidRPr="00D70564">
        <w:rPr>
          <w:lang w:val="en-US"/>
        </w:rPr>
        <w:t xml:space="preserve"> </w:t>
      </w:r>
      <w:proofErr w:type="spellStart"/>
      <w:r w:rsidRPr="00D70564">
        <w:rPr>
          <w:lang w:val="en-US"/>
        </w:rPr>
        <w:t>quản</w:t>
      </w:r>
      <w:proofErr w:type="spellEnd"/>
      <w:r w:rsidRPr="00D70564">
        <w:rPr>
          <w:lang w:val="en-US"/>
        </w:rPr>
        <w:t xml:space="preserve"> </w:t>
      </w:r>
      <w:proofErr w:type="spellStart"/>
      <w:r w:rsidRPr="00D70564">
        <w:rPr>
          <w:lang w:val="en-US"/>
        </w:rPr>
        <w:t>lý</w:t>
      </w:r>
      <w:proofErr w:type="spellEnd"/>
      <w:r w:rsidRPr="00D70564">
        <w:rPr>
          <w:lang w:val="en-US"/>
        </w:rPr>
        <w:t xml:space="preserve"> </w:t>
      </w:r>
      <w:proofErr w:type="spellStart"/>
      <w:r w:rsidRPr="00D70564">
        <w:rPr>
          <w:lang w:val="en-US"/>
        </w:rPr>
        <w:t>dữ</w:t>
      </w:r>
      <w:proofErr w:type="spellEnd"/>
      <w:r w:rsidRPr="00D70564">
        <w:rPr>
          <w:lang w:val="en-US"/>
        </w:rPr>
        <w:t xml:space="preserve"> </w:t>
      </w:r>
      <w:proofErr w:type="spellStart"/>
      <w:r w:rsidRPr="00D70564">
        <w:rPr>
          <w:lang w:val="en-US"/>
        </w:rPr>
        <w:t>liệu</w:t>
      </w:r>
      <w:proofErr w:type="spellEnd"/>
      <w:r w:rsidRPr="00D70564">
        <w:rPr>
          <w:lang w:val="en-US"/>
        </w:rPr>
        <w:t xml:space="preserve"> </w:t>
      </w:r>
      <w:proofErr w:type="spellStart"/>
      <w:r w:rsidRPr="00D70564">
        <w:rPr>
          <w:lang w:val="en-US"/>
        </w:rPr>
        <w:t>trở</w:t>
      </w:r>
      <w:proofErr w:type="spellEnd"/>
      <w:r w:rsidRPr="00D70564">
        <w:rPr>
          <w:lang w:val="en-US"/>
        </w:rPr>
        <w:t xml:space="preserve"> </w:t>
      </w:r>
      <w:proofErr w:type="spellStart"/>
      <w:r w:rsidRPr="00D70564">
        <w:rPr>
          <w:lang w:val="en-US"/>
        </w:rPr>
        <w:t>nên</w:t>
      </w:r>
      <w:proofErr w:type="spellEnd"/>
      <w:r w:rsidRPr="00D70564">
        <w:rPr>
          <w:lang w:val="en-US"/>
        </w:rPr>
        <w:t xml:space="preserve"> </w:t>
      </w:r>
      <w:proofErr w:type="spellStart"/>
      <w:r w:rsidRPr="00D70564">
        <w:rPr>
          <w:lang w:val="en-US"/>
        </w:rPr>
        <w:t>hiệu</w:t>
      </w:r>
      <w:proofErr w:type="spellEnd"/>
      <w:r w:rsidRPr="00D70564">
        <w:rPr>
          <w:lang w:val="en-US"/>
        </w:rPr>
        <w:t xml:space="preserve"> </w:t>
      </w:r>
      <w:proofErr w:type="spellStart"/>
      <w:r w:rsidRPr="00D70564">
        <w:rPr>
          <w:lang w:val="en-US"/>
        </w:rPr>
        <w:t>quả</w:t>
      </w:r>
      <w:proofErr w:type="spellEnd"/>
      <w:r w:rsidRPr="00D70564">
        <w:rPr>
          <w:lang w:val="en-US"/>
        </w:rPr>
        <w:t xml:space="preserve"> </w:t>
      </w:r>
      <w:proofErr w:type="spellStart"/>
      <w:r w:rsidRPr="00D70564">
        <w:rPr>
          <w:lang w:val="en-US"/>
        </w:rPr>
        <w:t>nhờ</w:t>
      </w:r>
      <w:proofErr w:type="spellEnd"/>
      <w:r w:rsidRPr="00D70564">
        <w:rPr>
          <w:lang w:val="en-US"/>
        </w:rPr>
        <w:t xml:space="preserve"> </w:t>
      </w:r>
      <w:proofErr w:type="spellStart"/>
      <w:r w:rsidRPr="00D70564">
        <w:rPr>
          <w:lang w:val="en-US"/>
        </w:rPr>
        <w:t>vào</w:t>
      </w:r>
      <w:proofErr w:type="spellEnd"/>
      <w:r w:rsidRPr="00D70564">
        <w:rPr>
          <w:lang w:val="en-US"/>
        </w:rPr>
        <w:t xml:space="preserve"> </w:t>
      </w:r>
      <w:proofErr w:type="spellStart"/>
      <w:r w:rsidRPr="00D70564">
        <w:rPr>
          <w:lang w:val="en-US"/>
        </w:rPr>
        <w:t>tích</w:t>
      </w:r>
      <w:proofErr w:type="spellEnd"/>
      <w:r w:rsidRPr="00D70564">
        <w:rPr>
          <w:lang w:val="en-US"/>
        </w:rPr>
        <w:t xml:space="preserve"> </w:t>
      </w:r>
      <w:proofErr w:type="spellStart"/>
      <w:r w:rsidRPr="00D70564">
        <w:rPr>
          <w:lang w:val="en-US"/>
        </w:rPr>
        <w:t>hợp</w:t>
      </w:r>
      <w:proofErr w:type="spellEnd"/>
      <w:r w:rsidRPr="00D70564">
        <w:rPr>
          <w:lang w:val="en-US"/>
        </w:rPr>
        <w:t xml:space="preserve"> </w:t>
      </w:r>
      <w:proofErr w:type="spellStart"/>
      <w:r w:rsidRPr="00D70564">
        <w:rPr>
          <w:lang w:val="en-US"/>
        </w:rPr>
        <w:t>với</w:t>
      </w:r>
      <w:proofErr w:type="spellEnd"/>
      <w:r w:rsidRPr="00D70564">
        <w:rPr>
          <w:lang w:val="en-US"/>
        </w:rPr>
        <w:t xml:space="preserve"> </w:t>
      </w:r>
      <w:proofErr w:type="spellStart"/>
      <w:r w:rsidRPr="00D70564">
        <w:rPr>
          <w:lang w:val="en-US"/>
        </w:rPr>
        <w:t>các</w:t>
      </w:r>
      <w:proofErr w:type="spellEnd"/>
      <w:r w:rsidRPr="00D70564">
        <w:rPr>
          <w:lang w:val="en-US"/>
        </w:rPr>
        <w:t xml:space="preserve"> </w:t>
      </w:r>
      <w:proofErr w:type="spellStart"/>
      <w:r w:rsidRPr="00D70564">
        <w:rPr>
          <w:lang w:val="en-US"/>
        </w:rPr>
        <w:t>hệ</w:t>
      </w:r>
      <w:proofErr w:type="spellEnd"/>
      <w:r w:rsidRPr="00D70564">
        <w:rPr>
          <w:lang w:val="en-US"/>
        </w:rPr>
        <w:t xml:space="preserve"> </w:t>
      </w:r>
      <w:proofErr w:type="spellStart"/>
      <w:r w:rsidRPr="00D70564">
        <w:rPr>
          <w:lang w:val="en-US"/>
        </w:rPr>
        <w:t>thống</w:t>
      </w:r>
      <w:proofErr w:type="spellEnd"/>
      <w:r w:rsidRPr="00D70564">
        <w:rPr>
          <w:lang w:val="en-US"/>
        </w:rPr>
        <w:t xml:space="preserve"> </w:t>
      </w:r>
      <w:proofErr w:type="spellStart"/>
      <w:r w:rsidRPr="00D70564">
        <w:rPr>
          <w:lang w:val="en-US"/>
        </w:rPr>
        <w:t>cơ</w:t>
      </w:r>
      <w:proofErr w:type="spellEnd"/>
      <w:r w:rsidRPr="00D70564">
        <w:rPr>
          <w:lang w:val="en-US"/>
        </w:rPr>
        <w:t xml:space="preserve"> </w:t>
      </w:r>
      <w:proofErr w:type="spellStart"/>
      <w:r w:rsidRPr="00D70564">
        <w:rPr>
          <w:lang w:val="en-US"/>
        </w:rPr>
        <w:t>sở</w:t>
      </w:r>
      <w:proofErr w:type="spellEnd"/>
      <w:r w:rsidRPr="00D70564">
        <w:rPr>
          <w:lang w:val="en-US"/>
        </w:rPr>
        <w:t xml:space="preserve"> </w:t>
      </w:r>
      <w:proofErr w:type="spellStart"/>
      <w:r w:rsidRPr="00D70564">
        <w:rPr>
          <w:lang w:val="en-US"/>
        </w:rPr>
        <w:t>dữ</w:t>
      </w:r>
      <w:proofErr w:type="spellEnd"/>
      <w:r w:rsidRPr="00D70564">
        <w:rPr>
          <w:lang w:val="en-US"/>
        </w:rPr>
        <w:t xml:space="preserve"> </w:t>
      </w:r>
      <w:proofErr w:type="spellStart"/>
      <w:r w:rsidRPr="00D70564">
        <w:rPr>
          <w:lang w:val="en-US"/>
        </w:rPr>
        <w:t>liệu</w:t>
      </w:r>
      <w:proofErr w:type="spellEnd"/>
      <w:r w:rsidRPr="00D70564">
        <w:rPr>
          <w:lang w:val="en-US"/>
        </w:rPr>
        <w:t xml:space="preserve"> </w:t>
      </w:r>
      <w:proofErr w:type="spellStart"/>
      <w:r w:rsidRPr="00D70564">
        <w:rPr>
          <w:lang w:val="en-US"/>
        </w:rPr>
        <w:t>phổ</w:t>
      </w:r>
      <w:proofErr w:type="spellEnd"/>
      <w:r w:rsidRPr="00D70564">
        <w:rPr>
          <w:lang w:val="en-US"/>
        </w:rPr>
        <w:t xml:space="preserve"> </w:t>
      </w:r>
      <w:proofErr w:type="spellStart"/>
      <w:r w:rsidRPr="00D70564">
        <w:rPr>
          <w:lang w:val="en-US"/>
        </w:rPr>
        <w:t>biến</w:t>
      </w:r>
      <w:proofErr w:type="spellEnd"/>
      <w:r w:rsidRPr="00D70564">
        <w:rPr>
          <w:lang w:val="en-US"/>
        </w:rPr>
        <w:t xml:space="preserve">. </w:t>
      </w:r>
      <w:proofErr w:type="spellStart"/>
      <w:r w:rsidRPr="00D70564">
        <w:rPr>
          <w:lang w:val="en-US"/>
        </w:rPr>
        <w:t>Đồng</w:t>
      </w:r>
      <w:proofErr w:type="spellEnd"/>
      <w:r w:rsidRPr="00D70564">
        <w:rPr>
          <w:lang w:val="en-US"/>
        </w:rPr>
        <w:t xml:space="preserve"> </w:t>
      </w:r>
      <w:proofErr w:type="spellStart"/>
      <w:r w:rsidRPr="00D70564">
        <w:rPr>
          <w:lang w:val="en-US"/>
        </w:rPr>
        <w:t>thời</w:t>
      </w:r>
      <w:proofErr w:type="spellEnd"/>
      <w:r w:rsidRPr="00D70564">
        <w:rPr>
          <w:lang w:val="en-US"/>
        </w:rPr>
        <w:t xml:space="preserve">, </w:t>
      </w:r>
      <w:proofErr w:type="spellStart"/>
      <w:r w:rsidRPr="00D70564">
        <w:rPr>
          <w:lang w:val="en-US"/>
        </w:rPr>
        <w:t>tính</w:t>
      </w:r>
      <w:proofErr w:type="spellEnd"/>
      <w:r w:rsidRPr="00D70564">
        <w:rPr>
          <w:lang w:val="en-US"/>
        </w:rPr>
        <w:t xml:space="preserve"> </w:t>
      </w:r>
      <w:proofErr w:type="spellStart"/>
      <w:r w:rsidRPr="00D70564">
        <w:rPr>
          <w:lang w:val="en-US"/>
        </w:rPr>
        <w:t>năng</w:t>
      </w:r>
      <w:proofErr w:type="spellEnd"/>
      <w:r w:rsidRPr="00D70564">
        <w:rPr>
          <w:lang w:val="en-US"/>
        </w:rPr>
        <w:t xml:space="preserve"> </w:t>
      </w:r>
      <w:proofErr w:type="spellStart"/>
      <w:r w:rsidRPr="00D70564">
        <w:rPr>
          <w:lang w:val="en-US"/>
        </w:rPr>
        <w:t>xác</w:t>
      </w:r>
      <w:proofErr w:type="spellEnd"/>
      <w:r w:rsidRPr="00D70564">
        <w:rPr>
          <w:lang w:val="en-US"/>
        </w:rPr>
        <w:t xml:space="preserve"> </w:t>
      </w:r>
      <w:proofErr w:type="spellStart"/>
      <w:r w:rsidRPr="00D70564">
        <w:rPr>
          <w:lang w:val="en-US"/>
        </w:rPr>
        <w:t>thực</w:t>
      </w:r>
      <w:proofErr w:type="spellEnd"/>
      <w:r w:rsidRPr="00D70564">
        <w:rPr>
          <w:lang w:val="en-US"/>
        </w:rPr>
        <w:t xml:space="preserve"> </w:t>
      </w:r>
      <w:proofErr w:type="spellStart"/>
      <w:r w:rsidRPr="00D70564">
        <w:rPr>
          <w:lang w:val="en-US"/>
        </w:rPr>
        <w:t>người</w:t>
      </w:r>
      <w:proofErr w:type="spellEnd"/>
      <w:r w:rsidRPr="00D70564">
        <w:rPr>
          <w:lang w:val="en-US"/>
        </w:rPr>
        <w:t xml:space="preserve"> </w:t>
      </w:r>
      <w:proofErr w:type="spellStart"/>
      <w:r w:rsidRPr="00D70564">
        <w:rPr>
          <w:lang w:val="en-US"/>
        </w:rPr>
        <w:t>dùng</w:t>
      </w:r>
      <w:proofErr w:type="spellEnd"/>
      <w:r w:rsidRPr="00D70564">
        <w:rPr>
          <w:lang w:val="en-US"/>
        </w:rPr>
        <w:t xml:space="preserve"> </w:t>
      </w:r>
      <w:proofErr w:type="spellStart"/>
      <w:r w:rsidRPr="00D70564">
        <w:rPr>
          <w:lang w:val="en-US"/>
        </w:rPr>
        <w:t>và</w:t>
      </w:r>
      <w:proofErr w:type="spellEnd"/>
      <w:r w:rsidRPr="00D70564">
        <w:rPr>
          <w:lang w:val="en-US"/>
        </w:rPr>
        <w:t xml:space="preserve"> </w:t>
      </w:r>
      <w:proofErr w:type="spellStart"/>
      <w:r w:rsidRPr="00D70564">
        <w:rPr>
          <w:lang w:val="en-US"/>
        </w:rPr>
        <w:t>quản</w:t>
      </w:r>
      <w:proofErr w:type="spellEnd"/>
      <w:r w:rsidRPr="00D70564">
        <w:rPr>
          <w:lang w:val="en-US"/>
        </w:rPr>
        <w:t xml:space="preserve"> </w:t>
      </w:r>
      <w:proofErr w:type="spellStart"/>
      <w:r w:rsidRPr="00D70564">
        <w:rPr>
          <w:lang w:val="en-US"/>
        </w:rPr>
        <w:t>lý</w:t>
      </w:r>
      <w:proofErr w:type="spellEnd"/>
      <w:r w:rsidRPr="00D70564">
        <w:rPr>
          <w:lang w:val="en-US"/>
        </w:rPr>
        <w:t xml:space="preserve"> </w:t>
      </w:r>
      <w:proofErr w:type="spellStart"/>
      <w:r w:rsidRPr="00D70564">
        <w:rPr>
          <w:lang w:val="en-US"/>
        </w:rPr>
        <w:t>bảo</w:t>
      </w:r>
      <w:proofErr w:type="spellEnd"/>
      <w:r w:rsidRPr="00D70564">
        <w:rPr>
          <w:lang w:val="en-US"/>
        </w:rPr>
        <w:t xml:space="preserve"> </w:t>
      </w:r>
      <w:proofErr w:type="spellStart"/>
      <w:r w:rsidRPr="00D70564">
        <w:rPr>
          <w:lang w:val="en-US"/>
        </w:rPr>
        <w:t>mật</w:t>
      </w:r>
      <w:proofErr w:type="spellEnd"/>
      <w:r w:rsidRPr="00D70564">
        <w:rPr>
          <w:lang w:val="en-US"/>
        </w:rPr>
        <w:t xml:space="preserve"> </w:t>
      </w:r>
      <w:proofErr w:type="spellStart"/>
      <w:r w:rsidRPr="00D70564">
        <w:rPr>
          <w:lang w:val="en-US"/>
        </w:rPr>
        <w:t>được</w:t>
      </w:r>
      <w:proofErr w:type="spellEnd"/>
      <w:r w:rsidRPr="00D70564">
        <w:rPr>
          <w:lang w:val="en-US"/>
        </w:rPr>
        <w:t xml:space="preserve"> </w:t>
      </w:r>
      <w:proofErr w:type="spellStart"/>
      <w:r w:rsidRPr="00D70564">
        <w:rPr>
          <w:lang w:val="en-US"/>
        </w:rPr>
        <w:t>hỗ</w:t>
      </w:r>
      <w:proofErr w:type="spellEnd"/>
      <w:r w:rsidRPr="00D70564">
        <w:rPr>
          <w:lang w:val="en-US"/>
        </w:rPr>
        <w:t xml:space="preserve"> </w:t>
      </w:r>
      <w:proofErr w:type="spellStart"/>
      <w:r w:rsidRPr="00D70564">
        <w:rPr>
          <w:lang w:val="en-US"/>
        </w:rPr>
        <w:t>trợ</w:t>
      </w:r>
      <w:proofErr w:type="spellEnd"/>
      <w:r w:rsidRPr="00D70564">
        <w:rPr>
          <w:lang w:val="en-US"/>
        </w:rPr>
        <w:t xml:space="preserve"> </w:t>
      </w:r>
      <w:proofErr w:type="spellStart"/>
      <w:r w:rsidRPr="00D70564">
        <w:rPr>
          <w:lang w:val="en-US"/>
        </w:rPr>
        <w:t>mạnh</w:t>
      </w:r>
      <w:proofErr w:type="spellEnd"/>
      <w:r w:rsidRPr="00D70564">
        <w:rPr>
          <w:lang w:val="en-US"/>
        </w:rPr>
        <w:t xml:space="preserve"> </w:t>
      </w:r>
      <w:proofErr w:type="spellStart"/>
      <w:r w:rsidRPr="00D70564">
        <w:rPr>
          <w:lang w:val="en-US"/>
        </w:rPr>
        <w:t>mẽ</w:t>
      </w:r>
      <w:proofErr w:type="spellEnd"/>
      <w:r w:rsidRPr="00D70564">
        <w:rPr>
          <w:lang w:val="en-US"/>
        </w:rPr>
        <w:t xml:space="preserve">, </w:t>
      </w:r>
      <w:proofErr w:type="spellStart"/>
      <w:r w:rsidRPr="00D70564">
        <w:rPr>
          <w:lang w:val="en-US"/>
        </w:rPr>
        <w:t>giúp</w:t>
      </w:r>
      <w:proofErr w:type="spellEnd"/>
      <w:r w:rsidRPr="00D70564">
        <w:rPr>
          <w:lang w:val="en-US"/>
        </w:rPr>
        <w:t xml:space="preserve"> </w:t>
      </w:r>
      <w:proofErr w:type="spellStart"/>
      <w:r w:rsidRPr="00D70564">
        <w:rPr>
          <w:lang w:val="en-US"/>
        </w:rPr>
        <w:t>đảm</w:t>
      </w:r>
      <w:proofErr w:type="spellEnd"/>
      <w:r w:rsidRPr="00D70564">
        <w:rPr>
          <w:lang w:val="en-US"/>
        </w:rPr>
        <w:t xml:space="preserve"> </w:t>
      </w:r>
      <w:proofErr w:type="spellStart"/>
      <w:r w:rsidRPr="00D70564">
        <w:rPr>
          <w:lang w:val="en-US"/>
        </w:rPr>
        <w:t>bảo</w:t>
      </w:r>
      <w:proofErr w:type="spellEnd"/>
      <w:r w:rsidRPr="00D70564">
        <w:rPr>
          <w:lang w:val="en-US"/>
        </w:rPr>
        <w:t xml:space="preserve"> an </w:t>
      </w:r>
      <w:proofErr w:type="spellStart"/>
      <w:r w:rsidRPr="00D70564">
        <w:rPr>
          <w:lang w:val="en-US"/>
        </w:rPr>
        <w:t>toàn</w:t>
      </w:r>
      <w:proofErr w:type="spellEnd"/>
      <w:r w:rsidRPr="00D70564">
        <w:rPr>
          <w:lang w:val="en-US"/>
        </w:rPr>
        <w:t xml:space="preserve"> </w:t>
      </w:r>
      <w:proofErr w:type="spellStart"/>
      <w:r w:rsidRPr="00D70564">
        <w:rPr>
          <w:lang w:val="en-US"/>
        </w:rPr>
        <w:t>cho</w:t>
      </w:r>
      <w:proofErr w:type="spellEnd"/>
      <w:r w:rsidRPr="00D70564">
        <w:rPr>
          <w:lang w:val="en-US"/>
        </w:rPr>
        <w:t xml:space="preserve"> </w:t>
      </w:r>
      <w:proofErr w:type="spellStart"/>
      <w:r w:rsidRPr="00D70564">
        <w:rPr>
          <w:lang w:val="en-US"/>
        </w:rPr>
        <w:t>các</w:t>
      </w:r>
      <w:proofErr w:type="spellEnd"/>
      <w:r w:rsidRPr="00D70564">
        <w:rPr>
          <w:lang w:val="en-US"/>
        </w:rPr>
        <w:t xml:space="preserve"> </w:t>
      </w:r>
      <w:proofErr w:type="spellStart"/>
      <w:r w:rsidRPr="00D70564">
        <w:rPr>
          <w:lang w:val="en-US"/>
        </w:rPr>
        <w:t>ứng</w:t>
      </w:r>
      <w:proofErr w:type="spellEnd"/>
      <w:r w:rsidRPr="00D70564">
        <w:rPr>
          <w:lang w:val="en-US"/>
        </w:rPr>
        <w:t xml:space="preserve"> </w:t>
      </w:r>
      <w:proofErr w:type="spellStart"/>
      <w:r w:rsidRPr="00D70564">
        <w:rPr>
          <w:lang w:val="en-US"/>
        </w:rPr>
        <w:t>dụng</w:t>
      </w:r>
      <w:proofErr w:type="spellEnd"/>
      <w:r w:rsidRPr="00D70564">
        <w:rPr>
          <w:lang w:val="en-US"/>
        </w:rPr>
        <w:t xml:space="preserve">. </w:t>
      </w:r>
      <w:proofErr w:type="spellStart"/>
      <w:r w:rsidRPr="00D70564">
        <w:rPr>
          <w:lang w:val="en-US"/>
        </w:rPr>
        <w:t>Ngoài</w:t>
      </w:r>
      <w:proofErr w:type="spellEnd"/>
      <w:r w:rsidRPr="00D70564">
        <w:rPr>
          <w:lang w:val="en-US"/>
        </w:rPr>
        <w:t xml:space="preserve"> </w:t>
      </w:r>
      <w:proofErr w:type="spellStart"/>
      <w:r w:rsidRPr="00D70564">
        <w:rPr>
          <w:lang w:val="en-US"/>
        </w:rPr>
        <w:t>ra</w:t>
      </w:r>
      <w:proofErr w:type="spellEnd"/>
      <w:r w:rsidRPr="00D70564">
        <w:rPr>
          <w:lang w:val="en-US"/>
        </w:rPr>
        <w:t xml:space="preserve">, .NET Framework </w:t>
      </w:r>
      <w:proofErr w:type="spellStart"/>
      <w:r w:rsidRPr="00D70564">
        <w:rPr>
          <w:lang w:val="en-US"/>
        </w:rPr>
        <w:t>còn</w:t>
      </w:r>
      <w:proofErr w:type="spellEnd"/>
      <w:r w:rsidRPr="00D70564">
        <w:rPr>
          <w:lang w:val="en-US"/>
        </w:rPr>
        <w:t xml:space="preserve"> </w:t>
      </w:r>
      <w:proofErr w:type="spellStart"/>
      <w:r w:rsidRPr="00D70564">
        <w:rPr>
          <w:lang w:val="en-US"/>
        </w:rPr>
        <w:t>hỗ</w:t>
      </w:r>
      <w:proofErr w:type="spellEnd"/>
      <w:r w:rsidRPr="00D70564">
        <w:rPr>
          <w:lang w:val="en-US"/>
        </w:rPr>
        <w:t xml:space="preserve"> </w:t>
      </w:r>
      <w:proofErr w:type="spellStart"/>
      <w:r w:rsidRPr="00D70564">
        <w:rPr>
          <w:lang w:val="en-US"/>
        </w:rPr>
        <w:t>trợ</w:t>
      </w:r>
      <w:proofErr w:type="spellEnd"/>
      <w:r w:rsidRPr="00D70564">
        <w:rPr>
          <w:lang w:val="en-US"/>
        </w:rPr>
        <w:t xml:space="preserve"> </w:t>
      </w:r>
      <w:proofErr w:type="spellStart"/>
      <w:r w:rsidRPr="00D70564">
        <w:rPr>
          <w:lang w:val="en-US"/>
        </w:rPr>
        <w:t>các</w:t>
      </w:r>
      <w:proofErr w:type="spellEnd"/>
      <w:r w:rsidRPr="00D70564">
        <w:rPr>
          <w:lang w:val="en-US"/>
        </w:rPr>
        <w:t xml:space="preserve"> </w:t>
      </w:r>
      <w:proofErr w:type="spellStart"/>
      <w:r w:rsidRPr="00D70564">
        <w:rPr>
          <w:lang w:val="en-US"/>
        </w:rPr>
        <w:t>tính</w:t>
      </w:r>
      <w:proofErr w:type="spellEnd"/>
      <w:r w:rsidRPr="00D70564">
        <w:rPr>
          <w:lang w:val="en-US"/>
        </w:rPr>
        <w:t xml:space="preserve"> </w:t>
      </w:r>
      <w:proofErr w:type="spellStart"/>
      <w:r w:rsidRPr="00D70564">
        <w:rPr>
          <w:lang w:val="en-US"/>
        </w:rPr>
        <w:t>năng</w:t>
      </w:r>
      <w:proofErr w:type="spellEnd"/>
      <w:r w:rsidRPr="00D70564">
        <w:rPr>
          <w:lang w:val="en-US"/>
        </w:rPr>
        <w:t xml:space="preserve"> </w:t>
      </w:r>
      <w:proofErr w:type="spellStart"/>
      <w:r w:rsidRPr="00D70564">
        <w:rPr>
          <w:lang w:val="en-US"/>
        </w:rPr>
        <w:t>xử</w:t>
      </w:r>
      <w:proofErr w:type="spellEnd"/>
      <w:r w:rsidRPr="00D70564">
        <w:rPr>
          <w:lang w:val="en-US"/>
        </w:rPr>
        <w:t xml:space="preserve"> </w:t>
      </w:r>
      <w:proofErr w:type="spellStart"/>
      <w:r w:rsidRPr="00D70564">
        <w:rPr>
          <w:lang w:val="en-US"/>
        </w:rPr>
        <w:t>lý</w:t>
      </w:r>
      <w:proofErr w:type="spellEnd"/>
      <w:r w:rsidRPr="00D70564">
        <w:rPr>
          <w:lang w:val="en-US"/>
        </w:rPr>
        <w:t xml:space="preserve"> </w:t>
      </w:r>
      <w:proofErr w:type="spellStart"/>
      <w:r w:rsidRPr="00D70564">
        <w:rPr>
          <w:lang w:val="en-US"/>
        </w:rPr>
        <w:t>nghiệp</w:t>
      </w:r>
      <w:proofErr w:type="spellEnd"/>
      <w:r w:rsidRPr="00D70564">
        <w:rPr>
          <w:lang w:val="en-US"/>
        </w:rPr>
        <w:t xml:space="preserve"> </w:t>
      </w:r>
      <w:proofErr w:type="spellStart"/>
      <w:r w:rsidRPr="00D70564">
        <w:rPr>
          <w:lang w:val="en-US"/>
        </w:rPr>
        <w:t>vụ</w:t>
      </w:r>
      <w:proofErr w:type="spellEnd"/>
      <w:r w:rsidRPr="00D70564">
        <w:rPr>
          <w:lang w:val="en-US"/>
        </w:rPr>
        <w:t xml:space="preserve"> </w:t>
      </w:r>
      <w:proofErr w:type="spellStart"/>
      <w:r w:rsidRPr="00D70564">
        <w:rPr>
          <w:lang w:val="en-US"/>
        </w:rPr>
        <w:t>phức</w:t>
      </w:r>
      <w:proofErr w:type="spellEnd"/>
      <w:r w:rsidRPr="00D70564">
        <w:rPr>
          <w:lang w:val="en-US"/>
        </w:rPr>
        <w:t xml:space="preserve"> </w:t>
      </w:r>
      <w:proofErr w:type="spellStart"/>
      <w:r w:rsidRPr="00D70564">
        <w:rPr>
          <w:lang w:val="en-US"/>
        </w:rPr>
        <w:t>tạp</w:t>
      </w:r>
      <w:proofErr w:type="spellEnd"/>
      <w:r w:rsidRPr="00D70564">
        <w:rPr>
          <w:lang w:val="en-US"/>
        </w:rPr>
        <w:t xml:space="preserve">, </w:t>
      </w:r>
      <w:proofErr w:type="spellStart"/>
      <w:r w:rsidRPr="00D70564">
        <w:rPr>
          <w:lang w:val="en-US"/>
        </w:rPr>
        <w:t>từ</w:t>
      </w:r>
      <w:proofErr w:type="spellEnd"/>
      <w:r w:rsidRPr="00D70564">
        <w:rPr>
          <w:lang w:val="en-US"/>
        </w:rPr>
        <w:t xml:space="preserve"> </w:t>
      </w:r>
      <w:proofErr w:type="spellStart"/>
      <w:r w:rsidRPr="00D70564">
        <w:rPr>
          <w:lang w:val="en-US"/>
        </w:rPr>
        <w:t>việc</w:t>
      </w:r>
      <w:proofErr w:type="spellEnd"/>
      <w:r w:rsidRPr="00D70564">
        <w:rPr>
          <w:lang w:val="en-US"/>
        </w:rPr>
        <w:t xml:space="preserve"> </w:t>
      </w:r>
      <w:proofErr w:type="spellStart"/>
      <w:r w:rsidRPr="00D70564">
        <w:rPr>
          <w:lang w:val="en-US"/>
        </w:rPr>
        <w:t>tính</w:t>
      </w:r>
      <w:proofErr w:type="spellEnd"/>
      <w:r w:rsidRPr="00D70564">
        <w:rPr>
          <w:lang w:val="en-US"/>
        </w:rPr>
        <w:t xml:space="preserve"> </w:t>
      </w:r>
      <w:proofErr w:type="spellStart"/>
      <w:r w:rsidRPr="00D70564">
        <w:rPr>
          <w:lang w:val="en-US"/>
        </w:rPr>
        <w:t>toán</w:t>
      </w:r>
      <w:proofErr w:type="spellEnd"/>
      <w:r w:rsidRPr="00D70564">
        <w:rPr>
          <w:lang w:val="en-US"/>
        </w:rPr>
        <w:t xml:space="preserve"> </w:t>
      </w:r>
      <w:proofErr w:type="spellStart"/>
      <w:r w:rsidRPr="00D70564">
        <w:rPr>
          <w:lang w:val="en-US"/>
        </w:rPr>
        <w:t>dữ</w:t>
      </w:r>
      <w:proofErr w:type="spellEnd"/>
      <w:r w:rsidRPr="00D70564">
        <w:rPr>
          <w:lang w:val="en-US"/>
        </w:rPr>
        <w:t xml:space="preserve"> </w:t>
      </w:r>
      <w:proofErr w:type="spellStart"/>
      <w:r w:rsidRPr="00D70564">
        <w:rPr>
          <w:lang w:val="en-US"/>
        </w:rPr>
        <w:t>liệu</w:t>
      </w:r>
      <w:proofErr w:type="spellEnd"/>
      <w:r w:rsidRPr="00D70564">
        <w:rPr>
          <w:lang w:val="en-US"/>
        </w:rPr>
        <w:t xml:space="preserve"> </w:t>
      </w:r>
      <w:proofErr w:type="spellStart"/>
      <w:r w:rsidRPr="00D70564">
        <w:rPr>
          <w:lang w:val="en-US"/>
        </w:rPr>
        <w:t>lớn</w:t>
      </w:r>
      <w:proofErr w:type="spellEnd"/>
      <w:r w:rsidRPr="00D70564">
        <w:rPr>
          <w:lang w:val="en-US"/>
        </w:rPr>
        <w:t xml:space="preserve"> </w:t>
      </w:r>
      <w:proofErr w:type="spellStart"/>
      <w:r w:rsidRPr="00D70564">
        <w:rPr>
          <w:lang w:val="en-US"/>
        </w:rPr>
        <w:t>đến</w:t>
      </w:r>
      <w:proofErr w:type="spellEnd"/>
      <w:r w:rsidRPr="00D70564">
        <w:rPr>
          <w:lang w:val="en-US"/>
        </w:rPr>
        <w:t xml:space="preserve"> </w:t>
      </w:r>
      <w:proofErr w:type="spellStart"/>
      <w:r w:rsidRPr="00D70564">
        <w:rPr>
          <w:lang w:val="en-US"/>
        </w:rPr>
        <w:t>việc</w:t>
      </w:r>
      <w:proofErr w:type="spellEnd"/>
      <w:r w:rsidRPr="00D70564">
        <w:rPr>
          <w:lang w:val="en-US"/>
        </w:rPr>
        <w:t xml:space="preserve"> </w:t>
      </w:r>
      <w:proofErr w:type="spellStart"/>
      <w:r w:rsidRPr="00D70564">
        <w:rPr>
          <w:lang w:val="en-US"/>
        </w:rPr>
        <w:t>triển</w:t>
      </w:r>
      <w:proofErr w:type="spellEnd"/>
      <w:r w:rsidRPr="00D70564">
        <w:rPr>
          <w:lang w:val="en-US"/>
        </w:rPr>
        <w:t xml:space="preserve"> </w:t>
      </w:r>
      <w:proofErr w:type="spellStart"/>
      <w:r w:rsidRPr="00D70564">
        <w:rPr>
          <w:lang w:val="en-US"/>
        </w:rPr>
        <w:t>khai</w:t>
      </w:r>
      <w:proofErr w:type="spellEnd"/>
      <w:r w:rsidRPr="00D70564">
        <w:rPr>
          <w:lang w:val="en-US"/>
        </w:rPr>
        <w:t xml:space="preserve"> </w:t>
      </w:r>
      <w:proofErr w:type="spellStart"/>
      <w:r w:rsidRPr="00D70564">
        <w:rPr>
          <w:lang w:val="en-US"/>
        </w:rPr>
        <w:t>các</w:t>
      </w:r>
      <w:proofErr w:type="spellEnd"/>
      <w:r w:rsidRPr="00D70564">
        <w:rPr>
          <w:lang w:val="en-US"/>
        </w:rPr>
        <w:t xml:space="preserve"> </w:t>
      </w:r>
      <w:proofErr w:type="spellStart"/>
      <w:r w:rsidRPr="00D70564">
        <w:rPr>
          <w:lang w:val="en-US"/>
        </w:rPr>
        <w:t>quy</w:t>
      </w:r>
      <w:proofErr w:type="spellEnd"/>
      <w:r w:rsidRPr="00D70564">
        <w:rPr>
          <w:lang w:val="en-US"/>
        </w:rPr>
        <w:t xml:space="preserve"> </w:t>
      </w:r>
      <w:proofErr w:type="spellStart"/>
      <w:r w:rsidRPr="00D70564">
        <w:rPr>
          <w:lang w:val="en-US"/>
        </w:rPr>
        <w:t>trình</w:t>
      </w:r>
      <w:proofErr w:type="spellEnd"/>
      <w:r w:rsidRPr="00D70564">
        <w:rPr>
          <w:lang w:val="en-US"/>
        </w:rPr>
        <w:t xml:space="preserve"> </w:t>
      </w:r>
      <w:proofErr w:type="spellStart"/>
      <w:r w:rsidRPr="00D70564">
        <w:rPr>
          <w:lang w:val="en-US"/>
        </w:rPr>
        <w:t>kinh</w:t>
      </w:r>
      <w:proofErr w:type="spellEnd"/>
      <w:r w:rsidRPr="00D70564">
        <w:rPr>
          <w:lang w:val="en-US"/>
        </w:rPr>
        <w:t xml:space="preserve"> </w:t>
      </w:r>
      <w:proofErr w:type="spellStart"/>
      <w:r w:rsidRPr="00D70564">
        <w:rPr>
          <w:lang w:val="en-US"/>
        </w:rPr>
        <w:t>doanh</w:t>
      </w:r>
      <w:proofErr w:type="spellEnd"/>
      <w:r w:rsidRPr="00D70564">
        <w:rPr>
          <w:lang w:val="en-US"/>
        </w:rPr>
        <w:t xml:space="preserve"> </w:t>
      </w:r>
      <w:proofErr w:type="spellStart"/>
      <w:r w:rsidRPr="00D70564">
        <w:rPr>
          <w:lang w:val="en-US"/>
        </w:rPr>
        <w:t>tự</w:t>
      </w:r>
      <w:proofErr w:type="spellEnd"/>
      <w:r w:rsidRPr="00D70564">
        <w:rPr>
          <w:lang w:val="en-US"/>
        </w:rPr>
        <w:t xml:space="preserve"> </w:t>
      </w:r>
      <w:proofErr w:type="spellStart"/>
      <w:r w:rsidRPr="00D70564">
        <w:rPr>
          <w:lang w:val="en-US"/>
        </w:rPr>
        <w:t>động</w:t>
      </w:r>
      <w:proofErr w:type="spellEnd"/>
      <w:r w:rsidRPr="00D70564">
        <w:rPr>
          <w:lang w:val="en-US"/>
        </w:rPr>
        <w:t>.</w:t>
      </w:r>
    </w:p>
    <w:p w14:paraId="5593FBF0" w14:textId="4B5F5150" w:rsidR="00D70564" w:rsidRDefault="00D70564" w:rsidP="00D70564">
      <w:pPr>
        <w:pStyle w:val="Heading4"/>
        <w:rPr>
          <w:lang w:val="en-US"/>
        </w:rPr>
      </w:pPr>
      <w:r w:rsidRPr="00D70564">
        <w:t>Quy trình cài đặt</w:t>
      </w:r>
    </w:p>
    <w:p w14:paraId="2F254ABA" w14:textId="424E9AA5" w:rsidR="00D70564" w:rsidRPr="00FC56A3" w:rsidRDefault="00D70564" w:rsidP="00FC56A3">
      <w:pPr>
        <w:ind w:left="420"/>
        <w:rPr>
          <w:lang w:val="en-US"/>
        </w:rPr>
      </w:pPr>
      <w:proofErr w:type="spellStart"/>
      <w:r>
        <w:rPr>
          <w:b/>
          <w:bCs/>
          <w:lang w:val="en-US"/>
        </w:rPr>
        <w:t>Bước</w:t>
      </w:r>
      <w:proofErr w:type="spellEnd"/>
      <w:r>
        <w:rPr>
          <w:b/>
          <w:bCs/>
          <w:lang w:val="en-US"/>
        </w:rPr>
        <w:t xml:space="preserve"> 1: </w:t>
      </w:r>
      <w:r w:rsidR="00FC56A3">
        <w:rPr>
          <w:lang w:val="en-US"/>
        </w:rPr>
        <w:t xml:space="preserve">Đảm </w:t>
      </w:r>
      <w:proofErr w:type="spellStart"/>
      <w:r w:rsidR="00FC56A3">
        <w:rPr>
          <w:lang w:val="en-US"/>
        </w:rPr>
        <w:t>bảo</w:t>
      </w:r>
      <w:proofErr w:type="spellEnd"/>
      <w:r w:rsidR="00FC56A3">
        <w:rPr>
          <w:lang w:val="en-US"/>
        </w:rPr>
        <w:t xml:space="preserve"> </w:t>
      </w:r>
      <w:proofErr w:type="spellStart"/>
      <w:r w:rsidR="00FC56A3">
        <w:rPr>
          <w:lang w:val="en-US"/>
        </w:rPr>
        <w:t>máy</w:t>
      </w:r>
      <w:proofErr w:type="spellEnd"/>
      <w:r w:rsidR="00FC56A3">
        <w:rPr>
          <w:lang w:val="en-US"/>
        </w:rPr>
        <w:t xml:space="preserve"> </w:t>
      </w:r>
      <w:proofErr w:type="spellStart"/>
      <w:r w:rsidR="00492BC1">
        <w:rPr>
          <w:lang w:val="en-US"/>
        </w:rPr>
        <w:t>đã</w:t>
      </w:r>
      <w:proofErr w:type="spellEnd"/>
      <w:r w:rsidR="00492BC1">
        <w:rPr>
          <w:lang w:val="en-US"/>
        </w:rPr>
        <w:t xml:space="preserve"> </w:t>
      </w:r>
      <w:proofErr w:type="spellStart"/>
      <w:r w:rsidR="00492BC1">
        <w:rPr>
          <w:lang w:val="en-US"/>
        </w:rPr>
        <w:t>cài</w:t>
      </w:r>
      <w:proofErr w:type="spellEnd"/>
      <w:r w:rsidR="00492BC1">
        <w:rPr>
          <w:lang w:val="en-US"/>
        </w:rPr>
        <w:t xml:space="preserve"> </w:t>
      </w:r>
      <w:proofErr w:type="spellStart"/>
      <w:r w:rsidR="00492BC1">
        <w:rPr>
          <w:lang w:val="en-US"/>
        </w:rPr>
        <w:t>đặt</w:t>
      </w:r>
      <w:proofErr w:type="spellEnd"/>
      <w:r w:rsidR="00492BC1">
        <w:rPr>
          <w:lang w:val="en-US"/>
        </w:rPr>
        <w:t xml:space="preserve"> </w:t>
      </w:r>
      <w:proofErr w:type="spellStart"/>
      <w:r w:rsidR="00492BC1">
        <w:rPr>
          <w:lang w:val="en-US"/>
        </w:rPr>
        <w:t>mongodb</w:t>
      </w:r>
      <w:proofErr w:type="spellEnd"/>
      <w:r w:rsidR="00492BC1">
        <w:rPr>
          <w:lang w:val="en-US"/>
        </w:rPr>
        <w:t xml:space="preserve"> </w:t>
      </w:r>
      <w:proofErr w:type="spellStart"/>
      <w:r w:rsidR="00492BC1">
        <w:rPr>
          <w:lang w:val="en-US"/>
        </w:rPr>
        <w:t>và</w:t>
      </w:r>
      <w:proofErr w:type="spellEnd"/>
      <w:r w:rsidR="00492BC1">
        <w:rPr>
          <w:lang w:val="en-US"/>
        </w:rPr>
        <w:t xml:space="preserve"> </w:t>
      </w:r>
      <w:proofErr w:type="spellStart"/>
      <w:r w:rsidR="00492BC1">
        <w:rPr>
          <w:lang w:val="en-US"/>
        </w:rPr>
        <w:t>có</w:t>
      </w:r>
      <w:proofErr w:type="spellEnd"/>
      <w:r w:rsidR="00492BC1">
        <w:rPr>
          <w:lang w:val="en-US"/>
        </w:rPr>
        <w:t xml:space="preserve"> </w:t>
      </w:r>
      <w:proofErr w:type="spellStart"/>
      <w:r w:rsidR="00492BC1">
        <w:rPr>
          <w:lang w:val="en-US"/>
        </w:rPr>
        <w:t>phần</w:t>
      </w:r>
      <w:proofErr w:type="spellEnd"/>
      <w:r w:rsidR="00492BC1">
        <w:rPr>
          <w:lang w:val="en-US"/>
        </w:rPr>
        <w:t xml:space="preserve"> </w:t>
      </w:r>
      <w:proofErr w:type="spellStart"/>
      <w:r w:rsidR="00492BC1">
        <w:rPr>
          <w:lang w:val="en-US"/>
        </w:rPr>
        <w:t>mềm</w:t>
      </w:r>
      <w:proofErr w:type="spellEnd"/>
      <w:r w:rsidR="00492BC1">
        <w:rPr>
          <w:lang w:val="en-US"/>
        </w:rPr>
        <w:t xml:space="preserve"> </w:t>
      </w:r>
      <w:proofErr w:type="spellStart"/>
      <w:r w:rsidR="00492BC1">
        <w:rPr>
          <w:lang w:val="en-US"/>
        </w:rPr>
        <w:t>quản</w:t>
      </w:r>
      <w:proofErr w:type="spellEnd"/>
      <w:r w:rsidR="00492BC1">
        <w:rPr>
          <w:lang w:val="en-US"/>
        </w:rPr>
        <w:t xml:space="preserve"> </w:t>
      </w:r>
      <w:proofErr w:type="spellStart"/>
      <w:r w:rsidR="00492BC1">
        <w:rPr>
          <w:lang w:val="en-US"/>
        </w:rPr>
        <w:t>trị</w:t>
      </w:r>
      <w:proofErr w:type="spellEnd"/>
      <w:r w:rsidR="00492BC1">
        <w:rPr>
          <w:lang w:val="en-US"/>
        </w:rPr>
        <w:t xml:space="preserve"> </w:t>
      </w:r>
      <w:proofErr w:type="spellStart"/>
      <w:r w:rsidR="00492BC1">
        <w:rPr>
          <w:lang w:val="en-US"/>
        </w:rPr>
        <w:t>của</w:t>
      </w:r>
      <w:proofErr w:type="spellEnd"/>
      <w:r w:rsidR="00492BC1">
        <w:rPr>
          <w:lang w:val="en-US"/>
        </w:rPr>
        <w:t xml:space="preserve"> </w:t>
      </w:r>
      <w:proofErr w:type="spellStart"/>
      <w:r w:rsidR="00492BC1">
        <w:rPr>
          <w:lang w:val="en-US"/>
        </w:rPr>
        <w:t>mongodb</w:t>
      </w:r>
      <w:proofErr w:type="spellEnd"/>
      <w:r w:rsidR="00492BC1">
        <w:rPr>
          <w:lang w:val="en-US"/>
        </w:rPr>
        <w:t xml:space="preserve"> </w:t>
      </w:r>
      <w:proofErr w:type="spellStart"/>
      <w:r w:rsidR="00492BC1">
        <w:rPr>
          <w:lang w:val="en-US"/>
        </w:rPr>
        <w:t>như</w:t>
      </w:r>
      <w:proofErr w:type="spellEnd"/>
      <w:r w:rsidR="00492BC1">
        <w:rPr>
          <w:lang w:val="en-US"/>
        </w:rPr>
        <w:t xml:space="preserve"> compass, studio3</w:t>
      </w:r>
      <w:proofErr w:type="gramStart"/>
      <w:r w:rsidR="00492BC1">
        <w:rPr>
          <w:lang w:val="en-US"/>
        </w:rPr>
        <w:t>T,…</w:t>
      </w:r>
      <w:proofErr w:type="gramEnd"/>
    </w:p>
    <w:p w14:paraId="0D739ECE" w14:textId="31BAEAE5" w:rsidR="00FC56A3" w:rsidRDefault="00FC56A3" w:rsidP="00FC56A3">
      <w:pPr>
        <w:spacing w:line="240" w:lineRule="auto"/>
        <w:ind w:left="420"/>
        <w:rPr>
          <w:lang w:val="en-US"/>
        </w:rPr>
      </w:pPr>
      <w:proofErr w:type="spellStart"/>
      <w:r>
        <w:rPr>
          <w:b/>
          <w:bCs/>
          <w:lang w:val="en-US"/>
        </w:rPr>
        <w:lastRenderedPageBreak/>
        <w:t>Bước</w:t>
      </w:r>
      <w:proofErr w:type="spellEnd"/>
      <w:r>
        <w:rPr>
          <w:b/>
          <w:bCs/>
          <w:lang w:val="en-US"/>
        </w:rPr>
        <w:t xml:space="preserve"> 2: </w:t>
      </w:r>
      <w:proofErr w:type="spellStart"/>
      <w:r w:rsidR="00492BC1">
        <w:rPr>
          <w:lang w:val="en-US"/>
        </w:rPr>
        <w:t>Tạo</w:t>
      </w:r>
      <w:proofErr w:type="spellEnd"/>
      <w:r w:rsidR="00492BC1">
        <w:rPr>
          <w:lang w:val="en-US"/>
        </w:rPr>
        <w:t xml:space="preserve"> </w:t>
      </w:r>
      <w:proofErr w:type="spellStart"/>
      <w:r w:rsidR="00492BC1">
        <w:rPr>
          <w:lang w:val="en-US"/>
        </w:rPr>
        <w:t>mới</w:t>
      </w:r>
      <w:proofErr w:type="spellEnd"/>
      <w:r w:rsidR="00492BC1">
        <w:rPr>
          <w:lang w:val="en-US"/>
        </w:rPr>
        <w:t xml:space="preserve"> connection </w:t>
      </w:r>
      <w:proofErr w:type="spellStart"/>
      <w:r w:rsidR="00492BC1">
        <w:rPr>
          <w:lang w:val="en-US"/>
        </w:rPr>
        <w:t>trong</w:t>
      </w:r>
      <w:proofErr w:type="spellEnd"/>
      <w:r w:rsidR="00492BC1">
        <w:rPr>
          <w:lang w:val="en-US"/>
        </w:rPr>
        <w:t xml:space="preserve"> </w:t>
      </w:r>
      <w:proofErr w:type="spellStart"/>
      <w:r w:rsidR="00492BC1">
        <w:rPr>
          <w:lang w:val="en-US"/>
        </w:rPr>
        <w:t>cơ</w:t>
      </w:r>
      <w:proofErr w:type="spellEnd"/>
      <w:r w:rsidR="00492BC1">
        <w:rPr>
          <w:lang w:val="en-US"/>
        </w:rPr>
        <w:t xml:space="preserve"> </w:t>
      </w:r>
      <w:proofErr w:type="spellStart"/>
      <w:r w:rsidR="00492BC1">
        <w:rPr>
          <w:lang w:val="en-US"/>
        </w:rPr>
        <w:t>sở</w:t>
      </w:r>
      <w:proofErr w:type="spellEnd"/>
      <w:r w:rsidR="00492BC1">
        <w:rPr>
          <w:lang w:val="en-US"/>
        </w:rPr>
        <w:t xml:space="preserve"> </w:t>
      </w:r>
      <w:proofErr w:type="spellStart"/>
      <w:r w:rsidR="00492BC1">
        <w:rPr>
          <w:lang w:val="en-US"/>
        </w:rPr>
        <w:t>dữ</w:t>
      </w:r>
      <w:proofErr w:type="spellEnd"/>
      <w:r w:rsidR="00492BC1">
        <w:rPr>
          <w:lang w:val="en-US"/>
        </w:rPr>
        <w:t xml:space="preserve"> </w:t>
      </w:r>
      <w:proofErr w:type="spellStart"/>
      <w:r w:rsidR="00492BC1">
        <w:rPr>
          <w:lang w:val="en-US"/>
        </w:rPr>
        <w:t>liệu</w:t>
      </w:r>
      <w:proofErr w:type="spellEnd"/>
      <w:r w:rsidR="000F0769">
        <w:rPr>
          <w:lang w:val="en-US"/>
        </w:rPr>
        <w:t xml:space="preserve"> (</w:t>
      </w:r>
      <w:proofErr w:type="spellStart"/>
      <w:r w:rsidR="000F0769">
        <w:rPr>
          <w:lang w:val="en-US"/>
        </w:rPr>
        <w:t>mật</w:t>
      </w:r>
      <w:proofErr w:type="spellEnd"/>
      <w:r w:rsidR="000F0769">
        <w:rPr>
          <w:lang w:val="en-US"/>
        </w:rPr>
        <w:t xml:space="preserve"> </w:t>
      </w:r>
      <w:proofErr w:type="spellStart"/>
      <w:r w:rsidR="000F0769">
        <w:rPr>
          <w:lang w:val="en-US"/>
        </w:rPr>
        <w:t>khẩu</w:t>
      </w:r>
      <w:proofErr w:type="spellEnd"/>
      <w:r w:rsidR="000F0769">
        <w:rPr>
          <w:lang w:val="en-US"/>
        </w:rPr>
        <w:t xml:space="preserve"> </w:t>
      </w:r>
      <w:proofErr w:type="spellStart"/>
      <w:r w:rsidR="000F0769">
        <w:rPr>
          <w:lang w:val="en-US"/>
        </w:rPr>
        <w:t>là</w:t>
      </w:r>
      <w:proofErr w:type="spellEnd"/>
      <w:r w:rsidR="000F0769">
        <w:rPr>
          <w:lang w:val="en-US"/>
        </w:rPr>
        <w:t xml:space="preserve"> 123)</w:t>
      </w:r>
    </w:p>
    <w:p w14:paraId="7567F0FB" w14:textId="77777777" w:rsidR="000F0769" w:rsidRDefault="00492BC1" w:rsidP="000F0769">
      <w:pPr>
        <w:keepNext/>
        <w:spacing w:line="240" w:lineRule="auto"/>
        <w:ind w:left="420"/>
      </w:pPr>
      <w:r w:rsidRPr="00492BC1">
        <w:rPr>
          <w:noProof/>
          <w:lang w:val="en-US"/>
        </w:rPr>
        <w:drawing>
          <wp:inline distT="0" distB="0" distL="0" distR="0" wp14:anchorId="3340C3A6" wp14:editId="15713B35">
            <wp:extent cx="5525770" cy="3946358"/>
            <wp:effectExtent l="0" t="0" r="0" b="0"/>
            <wp:docPr id="918291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91511" name=""/>
                    <pic:cNvPicPr/>
                  </pic:nvPicPr>
                  <pic:blipFill>
                    <a:blip r:embed="rId75"/>
                    <a:stretch>
                      <a:fillRect/>
                    </a:stretch>
                  </pic:blipFill>
                  <pic:spPr>
                    <a:xfrm>
                      <a:off x="0" y="0"/>
                      <a:ext cx="5528478" cy="3948292"/>
                    </a:xfrm>
                    <a:prstGeom prst="rect">
                      <a:avLst/>
                    </a:prstGeom>
                  </pic:spPr>
                </pic:pic>
              </a:graphicData>
            </a:graphic>
          </wp:inline>
        </w:drawing>
      </w:r>
    </w:p>
    <w:p w14:paraId="53D2AEF7" w14:textId="4D2A9B18" w:rsidR="00492BC1" w:rsidRPr="00A60B7E" w:rsidRDefault="000F0769" w:rsidP="000F0769">
      <w:pPr>
        <w:pStyle w:val="Caption"/>
      </w:pPr>
      <w:bookmarkStart w:id="288" w:name="_Toc185550559"/>
      <w:r>
        <w:t xml:space="preserve">Hình </w:t>
      </w:r>
      <w:fldSimple w:instr=" SEQ Hình \* ARABIC ">
        <w:r w:rsidR="00A60B7E">
          <w:rPr>
            <w:noProof/>
          </w:rPr>
          <w:t>57</w:t>
        </w:r>
      </w:fldSimple>
      <w:r w:rsidRPr="000F0769">
        <w:t>: Quy trình cài đặt</w:t>
      </w:r>
      <w:bookmarkEnd w:id="288"/>
      <w:r w:rsidRPr="000F0769">
        <w:t xml:space="preserve"> </w:t>
      </w:r>
    </w:p>
    <w:p w14:paraId="194A7FEC" w14:textId="0A3FE8C7" w:rsidR="00492BC1" w:rsidRPr="000F0769" w:rsidRDefault="00492BC1" w:rsidP="00FC56A3">
      <w:pPr>
        <w:spacing w:line="240" w:lineRule="auto"/>
        <w:ind w:left="420"/>
      </w:pPr>
      <w:r w:rsidRPr="000F0769">
        <w:rPr>
          <w:b/>
          <w:bCs/>
        </w:rPr>
        <w:t xml:space="preserve">Bước 3: </w:t>
      </w:r>
      <w:r w:rsidR="000F0769" w:rsidRPr="000F0769">
        <w:t>Trong file C:\Users\gnodo\OneDrive\Desktop\đồ án\Quan-ly-gia-pha\Giapha_API\API\Global.asax điền chuỗi kết nối với cơ sở dữ liệu</w:t>
      </w:r>
    </w:p>
    <w:p w14:paraId="2C4B4DEE" w14:textId="77777777" w:rsidR="00A60B7E" w:rsidRDefault="000F0769" w:rsidP="00A60B7E">
      <w:pPr>
        <w:keepNext/>
        <w:spacing w:line="240" w:lineRule="auto"/>
        <w:ind w:left="420"/>
      </w:pPr>
      <w:r w:rsidRPr="000F0769">
        <w:rPr>
          <w:noProof/>
          <w:lang w:val="en-US"/>
        </w:rPr>
        <w:drawing>
          <wp:inline distT="0" distB="0" distL="0" distR="0" wp14:anchorId="1A6B0E5E" wp14:editId="19D6F7C8">
            <wp:extent cx="5734050" cy="2789555"/>
            <wp:effectExtent l="0" t="0" r="0" b="0"/>
            <wp:docPr id="104009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1690" name=""/>
                    <pic:cNvPicPr/>
                  </pic:nvPicPr>
                  <pic:blipFill>
                    <a:blip r:embed="rId76"/>
                    <a:stretch>
                      <a:fillRect/>
                    </a:stretch>
                  </pic:blipFill>
                  <pic:spPr>
                    <a:xfrm>
                      <a:off x="0" y="0"/>
                      <a:ext cx="5734050" cy="2789555"/>
                    </a:xfrm>
                    <a:prstGeom prst="rect">
                      <a:avLst/>
                    </a:prstGeom>
                  </pic:spPr>
                </pic:pic>
              </a:graphicData>
            </a:graphic>
          </wp:inline>
        </w:drawing>
      </w:r>
    </w:p>
    <w:p w14:paraId="1D8A7C53" w14:textId="2CD5588E" w:rsidR="000F0769" w:rsidRPr="00A60B7E" w:rsidRDefault="00A60B7E" w:rsidP="00A60B7E">
      <w:pPr>
        <w:pStyle w:val="Caption"/>
      </w:pPr>
      <w:bookmarkStart w:id="289" w:name="_Toc185550560"/>
      <w:r>
        <w:t xml:space="preserve">Hình </w:t>
      </w:r>
      <w:fldSimple w:instr=" SEQ Hình \* ARABIC ">
        <w:r>
          <w:rPr>
            <w:noProof/>
          </w:rPr>
          <w:t>58</w:t>
        </w:r>
      </w:fldSimple>
      <w:r w:rsidRPr="00A60B7E">
        <w:t xml:space="preserve">: </w:t>
      </w:r>
      <w:r w:rsidRPr="000F0769">
        <w:t>Quy trình cài đặt</w:t>
      </w:r>
      <w:r w:rsidRPr="00A60B7E">
        <w:t xml:space="preserve"> chuỗi kết nối</w:t>
      </w:r>
      <w:bookmarkEnd w:id="289"/>
    </w:p>
    <w:p w14:paraId="1B58A61E" w14:textId="2CAE4BAB" w:rsidR="000F0769" w:rsidRPr="00A60B7E" w:rsidRDefault="000F0769" w:rsidP="00FC56A3">
      <w:pPr>
        <w:spacing w:line="240" w:lineRule="auto"/>
        <w:ind w:left="420"/>
      </w:pPr>
      <w:r w:rsidRPr="00A60B7E">
        <w:t>Bước 4: Kích chuột phải vào dự án API và kích chọn “Set as Starup Project”. Sau đó chạy chương trình</w:t>
      </w:r>
    </w:p>
    <w:p w14:paraId="2110327E" w14:textId="77777777" w:rsidR="00A60B7E" w:rsidRDefault="000F0769" w:rsidP="00A60B7E">
      <w:pPr>
        <w:keepNext/>
        <w:spacing w:line="240" w:lineRule="auto"/>
        <w:ind w:left="420"/>
        <w:jc w:val="center"/>
      </w:pPr>
      <w:r w:rsidRPr="000F0769">
        <w:rPr>
          <w:noProof/>
          <w:lang w:val="en-US"/>
        </w:rPr>
        <w:lastRenderedPageBreak/>
        <w:drawing>
          <wp:inline distT="0" distB="0" distL="0" distR="0" wp14:anchorId="60A1D142" wp14:editId="5FD80DBB">
            <wp:extent cx="4333875" cy="4636168"/>
            <wp:effectExtent l="0" t="0" r="0" b="0"/>
            <wp:docPr id="94632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20895" name=""/>
                    <pic:cNvPicPr/>
                  </pic:nvPicPr>
                  <pic:blipFill>
                    <a:blip r:embed="rId77"/>
                    <a:stretch>
                      <a:fillRect/>
                    </a:stretch>
                  </pic:blipFill>
                  <pic:spPr>
                    <a:xfrm>
                      <a:off x="0" y="0"/>
                      <a:ext cx="4334843" cy="4637203"/>
                    </a:xfrm>
                    <a:prstGeom prst="rect">
                      <a:avLst/>
                    </a:prstGeom>
                  </pic:spPr>
                </pic:pic>
              </a:graphicData>
            </a:graphic>
          </wp:inline>
        </w:drawing>
      </w:r>
    </w:p>
    <w:p w14:paraId="32276A43" w14:textId="26994FAB" w:rsidR="000F0769" w:rsidRPr="00A60B7E" w:rsidRDefault="00A60B7E" w:rsidP="00A60B7E">
      <w:pPr>
        <w:pStyle w:val="Caption"/>
        <w:rPr>
          <w:lang w:val="en-US"/>
        </w:rPr>
      </w:pPr>
      <w:bookmarkStart w:id="290" w:name="_Toc185550561"/>
      <w:r>
        <w:t xml:space="preserve">Hình </w:t>
      </w:r>
      <w:fldSimple w:instr=" SEQ Hình \* ARABIC ">
        <w:r>
          <w:rPr>
            <w:noProof/>
          </w:rPr>
          <w:t>59</w:t>
        </w:r>
      </w:fldSimple>
      <w:r>
        <w:rPr>
          <w:lang w:val="en-US"/>
        </w:rPr>
        <w:t xml:space="preserve">: </w:t>
      </w:r>
      <w:proofErr w:type="spellStart"/>
      <w:r>
        <w:rPr>
          <w:lang w:val="en-US"/>
        </w:rPr>
        <w:t>Chọn</w:t>
      </w:r>
      <w:proofErr w:type="spellEnd"/>
      <w:r>
        <w:rPr>
          <w:lang w:val="en-US"/>
        </w:rPr>
        <w:t xml:space="preserve"> Starup Project</w:t>
      </w:r>
      <w:bookmarkEnd w:id="290"/>
    </w:p>
    <w:p w14:paraId="2578A8EE" w14:textId="7D4AB37A" w:rsidR="001D7D57" w:rsidRPr="00A60B7E" w:rsidRDefault="009E2DA7" w:rsidP="00A60B7E">
      <w:pPr>
        <w:pStyle w:val="Heading2"/>
      </w:pPr>
      <w:bookmarkStart w:id="291" w:name="_Toc185540440"/>
      <w:bookmarkStart w:id="292" w:name="_Toc185541950"/>
      <w:bookmarkStart w:id="293" w:name="_Toc185542069"/>
      <w:bookmarkStart w:id="294" w:name="_Toc185550498"/>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sidR="0049451F">
        <w:rPr>
          <w:lang w:val="en-US"/>
        </w:rPr>
        <w:t>hệ</w:t>
      </w:r>
      <w:proofErr w:type="spellEnd"/>
      <w:r w:rsidR="0049451F">
        <w:rPr>
          <w:lang w:val="en-US"/>
        </w:rPr>
        <w:t xml:space="preserve"> </w:t>
      </w:r>
      <w:proofErr w:type="spellStart"/>
      <w:r w:rsidR="0049451F">
        <w:rPr>
          <w:lang w:val="en-US"/>
        </w:rPr>
        <w:t>thống</w:t>
      </w:r>
      <w:bookmarkEnd w:id="291"/>
      <w:bookmarkEnd w:id="292"/>
      <w:bookmarkEnd w:id="293"/>
      <w:bookmarkEnd w:id="294"/>
      <w:proofErr w:type="spellEnd"/>
      <w:r w:rsidR="00A31012">
        <w:rPr>
          <w:lang w:val="en-US"/>
        </w:rPr>
        <w:t xml:space="preserve"> </w:t>
      </w:r>
    </w:p>
    <w:p w14:paraId="6BD1531D" w14:textId="77777777" w:rsidR="001D7D57" w:rsidRPr="001D7D57" w:rsidRDefault="001D7D57" w:rsidP="001D7D57">
      <w:pPr>
        <w:ind w:left="0" w:firstLine="0"/>
        <w:rPr>
          <w:lang w:val="en-US"/>
        </w:rPr>
      </w:pPr>
    </w:p>
    <w:tbl>
      <w:tblPr>
        <w:tblStyle w:val="TableGrid"/>
        <w:tblW w:w="9067" w:type="dxa"/>
        <w:jc w:val="center"/>
        <w:tblLook w:val="04A0" w:firstRow="1" w:lastRow="0" w:firstColumn="1" w:lastColumn="0" w:noHBand="0" w:noVBand="1"/>
      </w:tblPr>
      <w:tblGrid>
        <w:gridCol w:w="746"/>
        <w:gridCol w:w="1826"/>
        <w:gridCol w:w="2810"/>
        <w:gridCol w:w="2410"/>
        <w:gridCol w:w="1275"/>
      </w:tblGrid>
      <w:tr w:rsidR="009E2DA7" w:rsidRPr="00A31012" w14:paraId="75AAA996" w14:textId="77777777" w:rsidTr="009E2DA7">
        <w:trPr>
          <w:trHeight w:val="581"/>
          <w:jc w:val="center"/>
        </w:trPr>
        <w:tc>
          <w:tcPr>
            <w:tcW w:w="746" w:type="dxa"/>
          </w:tcPr>
          <w:p w14:paraId="3E76B1B6" w14:textId="77777777" w:rsidR="009E2DA7" w:rsidRPr="008C224E" w:rsidRDefault="009E2DA7" w:rsidP="00C734FB">
            <w:pPr>
              <w:ind w:left="0" w:firstLine="0"/>
              <w:jc w:val="center"/>
              <w:rPr>
                <w:b/>
                <w:bCs/>
              </w:rPr>
            </w:pPr>
            <w:r w:rsidRPr="008C224E">
              <w:rPr>
                <w:b/>
                <w:bCs/>
              </w:rPr>
              <w:t>STT</w:t>
            </w:r>
          </w:p>
        </w:tc>
        <w:tc>
          <w:tcPr>
            <w:tcW w:w="1826" w:type="dxa"/>
          </w:tcPr>
          <w:p w14:paraId="6A8C77E5" w14:textId="77777777" w:rsidR="009E2DA7" w:rsidRPr="008C224E" w:rsidRDefault="009E2DA7" w:rsidP="00C734FB">
            <w:pPr>
              <w:ind w:left="0" w:firstLine="0"/>
              <w:jc w:val="center"/>
              <w:rPr>
                <w:b/>
                <w:bCs/>
              </w:rPr>
            </w:pPr>
            <w:r w:rsidRPr="008C224E">
              <w:rPr>
                <w:b/>
                <w:bCs/>
              </w:rPr>
              <w:t>Case</w:t>
            </w:r>
          </w:p>
        </w:tc>
        <w:tc>
          <w:tcPr>
            <w:tcW w:w="2810" w:type="dxa"/>
          </w:tcPr>
          <w:p w14:paraId="29E071CC" w14:textId="77777777" w:rsidR="009E2DA7" w:rsidRPr="008C224E" w:rsidRDefault="009E2DA7" w:rsidP="00C734FB">
            <w:pPr>
              <w:ind w:left="0" w:firstLine="0"/>
              <w:jc w:val="center"/>
              <w:rPr>
                <w:b/>
                <w:bCs/>
              </w:rPr>
            </w:pPr>
            <w:r w:rsidRPr="008C224E">
              <w:rPr>
                <w:b/>
                <w:bCs/>
              </w:rPr>
              <w:t>Đầu vào</w:t>
            </w:r>
          </w:p>
        </w:tc>
        <w:tc>
          <w:tcPr>
            <w:tcW w:w="2410" w:type="dxa"/>
          </w:tcPr>
          <w:p w14:paraId="227A5E47" w14:textId="77777777" w:rsidR="009E2DA7" w:rsidRPr="008C224E" w:rsidRDefault="009E2DA7" w:rsidP="00C734FB">
            <w:pPr>
              <w:ind w:left="0" w:firstLine="0"/>
              <w:jc w:val="center"/>
              <w:rPr>
                <w:b/>
                <w:bCs/>
              </w:rPr>
            </w:pPr>
            <w:r w:rsidRPr="008C224E">
              <w:rPr>
                <w:b/>
                <w:bCs/>
              </w:rPr>
              <w:t>Đầu ra mong muốn</w:t>
            </w:r>
          </w:p>
        </w:tc>
        <w:tc>
          <w:tcPr>
            <w:tcW w:w="1275" w:type="dxa"/>
          </w:tcPr>
          <w:p w14:paraId="4B7F81FD" w14:textId="77777777" w:rsidR="009E2DA7" w:rsidRPr="008C224E" w:rsidRDefault="009E2DA7" w:rsidP="00C734FB">
            <w:pPr>
              <w:ind w:left="0" w:firstLine="0"/>
              <w:jc w:val="center"/>
              <w:rPr>
                <w:b/>
                <w:bCs/>
              </w:rPr>
            </w:pPr>
            <w:r w:rsidRPr="008C224E">
              <w:rPr>
                <w:b/>
                <w:bCs/>
              </w:rPr>
              <w:t>Kết quả</w:t>
            </w:r>
          </w:p>
        </w:tc>
      </w:tr>
      <w:tr w:rsidR="009E2DA7" w:rsidRPr="00A31012" w14:paraId="0B6C2D19" w14:textId="77777777" w:rsidTr="009E2DA7">
        <w:trPr>
          <w:jc w:val="center"/>
        </w:trPr>
        <w:tc>
          <w:tcPr>
            <w:tcW w:w="746" w:type="dxa"/>
          </w:tcPr>
          <w:p w14:paraId="2F38E82A" w14:textId="77777777" w:rsidR="009E2DA7" w:rsidRPr="00A31012" w:rsidRDefault="009E2DA7" w:rsidP="00C734FB">
            <w:pPr>
              <w:ind w:left="0" w:firstLine="0"/>
              <w:jc w:val="center"/>
            </w:pPr>
            <w:r w:rsidRPr="00A31012">
              <w:t>1</w:t>
            </w:r>
          </w:p>
        </w:tc>
        <w:tc>
          <w:tcPr>
            <w:tcW w:w="1826" w:type="dxa"/>
          </w:tcPr>
          <w:p w14:paraId="352F52B9" w14:textId="77777777" w:rsidR="009E2DA7" w:rsidRPr="00A31012" w:rsidRDefault="009E2DA7" w:rsidP="00C734FB">
            <w:pPr>
              <w:ind w:left="0" w:firstLine="0"/>
              <w:jc w:val="center"/>
            </w:pPr>
            <w:r w:rsidRPr="00A31012">
              <w:t>Đăng nhập</w:t>
            </w:r>
          </w:p>
        </w:tc>
        <w:tc>
          <w:tcPr>
            <w:tcW w:w="2810" w:type="dxa"/>
          </w:tcPr>
          <w:p w14:paraId="73855746" w14:textId="77777777" w:rsidR="009E2DA7" w:rsidRPr="00A31012" w:rsidRDefault="009E2DA7" w:rsidP="009E2DA7">
            <w:pPr>
              <w:ind w:left="0" w:firstLine="0"/>
            </w:pPr>
            <w:r w:rsidRPr="00A31012">
              <w:t>Nhập tài khoản và mật khảu</w:t>
            </w:r>
          </w:p>
        </w:tc>
        <w:tc>
          <w:tcPr>
            <w:tcW w:w="2410" w:type="dxa"/>
          </w:tcPr>
          <w:p w14:paraId="5D7210FD" w14:textId="77777777" w:rsidR="009E2DA7" w:rsidRPr="00A31012" w:rsidRDefault="009E2DA7" w:rsidP="00C734FB">
            <w:pPr>
              <w:ind w:left="0" w:firstLine="0"/>
              <w:jc w:val="center"/>
            </w:pPr>
            <w:r w:rsidRPr="00A31012">
              <w:t>Đăng nhập thành công</w:t>
            </w:r>
          </w:p>
        </w:tc>
        <w:tc>
          <w:tcPr>
            <w:tcW w:w="1275" w:type="dxa"/>
          </w:tcPr>
          <w:p w14:paraId="7C029DC9" w14:textId="77777777" w:rsidR="009E2DA7" w:rsidRPr="00A31012" w:rsidRDefault="009E2DA7" w:rsidP="009E2DA7">
            <w:pPr>
              <w:ind w:left="0" w:firstLine="0"/>
              <w:jc w:val="center"/>
            </w:pPr>
            <w:r w:rsidRPr="00A31012">
              <w:t>Đạt</w:t>
            </w:r>
          </w:p>
        </w:tc>
      </w:tr>
      <w:tr w:rsidR="009E2DA7" w:rsidRPr="00A31012" w14:paraId="76B3F915" w14:textId="77777777" w:rsidTr="009E2DA7">
        <w:trPr>
          <w:trHeight w:val="1155"/>
          <w:jc w:val="center"/>
        </w:trPr>
        <w:tc>
          <w:tcPr>
            <w:tcW w:w="746" w:type="dxa"/>
          </w:tcPr>
          <w:p w14:paraId="500ABBF9" w14:textId="77777777" w:rsidR="009E2DA7" w:rsidRPr="00A31012" w:rsidRDefault="009E2DA7" w:rsidP="00C734FB">
            <w:pPr>
              <w:ind w:left="0" w:firstLine="0"/>
              <w:jc w:val="center"/>
            </w:pPr>
            <w:r w:rsidRPr="00A31012">
              <w:t>2</w:t>
            </w:r>
          </w:p>
        </w:tc>
        <w:tc>
          <w:tcPr>
            <w:tcW w:w="1826" w:type="dxa"/>
          </w:tcPr>
          <w:p w14:paraId="46DA1985" w14:textId="77777777" w:rsidR="009E2DA7" w:rsidRPr="008C224E" w:rsidRDefault="009E2DA7" w:rsidP="00C734FB">
            <w:pPr>
              <w:ind w:left="0" w:firstLine="0"/>
              <w:jc w:val="center"/>
              <w:rPr>
                <w:lang w:val="en-US"/>
              </w:rPr>
            </w:pPr>
          </w:p>
        </w:tc>
        <w:tc>
          <w:tcPr>
            <w:tcW w:w="2810" w:type="dxa"/>
          </w:tcPr>
          <w:p w14:paraId="3811E9E5" w14:textId="77777777" w:rsidR="009E2DA7" w:rsidRPr="00A31012" w:rsidRDefault="009E2DA7" w:rsidP="009E2DA7">
            <w:pPr>
              <w:ind w:left="0" w:firstLine="0"/>
            </w:pPr>
            <w:r w:rsidRPr="00A31012">
              <w:t>Nhập sai tài khoản hoặc mật khẩu</w:t>
            </w:r>
          </w:p>
        </w:tc>
        <w:tc>
          <w:tcPr>
            <w:tcW w:w="2410" w:type="dxa"/>
          </w:tcPr>
          <w:p w14:paraId="2246C338" w14:textId="77777777" w:rsidR="009E2DA7" w:rsidRPr="00A31012" w:rsidRDefault="009E2DA7" w:rsidP="00C734FB">
            <w:pPr>
              <w:ind w:left="0" w:firstLine="0"/>
              <w:jc w:val="center"/>
            </w:pPr>
            <w:r w:rsidRPr="00A31012">
              <w:t>Thông báo lỗi “Tên đăng nhập hoặc mật khẩu không đúng”</w:t>
            </w:r>
          </w:p>
        </w:tc>
        <w:tc>
          <w:tcPr>
            <w:tcW w:w="1275" w:type="dxa"/>
          </w:tcPr>
          <w:p w14:paraId="0FBC0AB2" w14:textId="77777777" w:rsidR="009E2DA7" w:rsidRPr="00A31012" w:rsidRDefault="009E2DA7" w:rsidP="009E2DA7">
            <w:pPr>
              <w:ind w:left="0" w:firstLine="0"/>
              <w:jc w:val="center"/>
            </w:pPr>
            <w:r w:rsidRPr="00A31012">
              <w:t>Đạt</w:t>
            </w:r>
          </w:p>
          <w:p w14:paraId="3BF30FDA" w14:textId="77777777" w:rsidR="009E2DA7" w:rsidRPr="00A31012" w:rsidRDefault="009E2DA7" w:rsidP="009E2DA7">
            <w:pPr>
              <w:jc w:val="center"/>
            </w:pPr>
          </w:p>
        </w:tc>
      </w:tr>
      <w:tr w:rsidR="009E2DA7" w:rsidRPr="00A31012" w14:paraId="373A9970" w14:textId="77777777" w:rsidTr="009E2DA7">
        <w:trPr>
          <w:jc w:val="center"/>
        </w:trPr>
        <w:tc>
          <w:tcPr>
            <w:tcW w:w="746" w:type="dxa"/>
          </w:tcPr>
          <w:p w14:paraId="71678121" w14:textId="77777777" w:rsidR="009E2DA7" w:rsidRPr="00A31012" w:rsidRDefault="009E2DA7" w:rsidP="00C734FB">
            <w:pPr>
              <w:ind w:left="0" w:firstLine="0"/>
              <w:jc w:val="center"/>
            </w:pPr>
            <w:r w:rsidRPr="00A31012">
              <w:t>3</w:t>
            </w:r>
          </w:p>
        </w:tc>
        <w:tc>
          <w:tcPr>
            <w:tcW w:w="1826" w:type="dxa"/>
          </w:tcPr>
          <w:p w14:paraId="2AD1BB69" w14:textId="77777777" w:rsidR="009E2DA7" w:rsidRPr="00A31012" w:rsidRDefault="009E2DA7" w:rsidP="00C734FB">
            <w:pPr>
              <w:ind w:left="0" w:firstLine="0"/>
              <w:jc w:val="center"/>
            </w:pPr>
            <w:r w:rsidRPr="00A31012">
              <w:t>Góp ý</w:t>
            </w:r>
          </w:p>
        </w:tc>
        <w:tc>
          <w:tcPr>
            <w:tcW w:w="2810" w:type="dxa"/>
          </w:tcPr>
          <w:p w14:paraId="4B0F7EB0" w14:textId="77777777" w:rsidR="009E2DA7" w:rsidRPr="00A31012" w:rsidRDefault="009E2DA7" w:rsidP="00C734FB">
            <w:pPr>
              <w:ind w:left="0" w:firstLine="0"/>
              <w:jc w:val="center"/>
            </w:pPr>
            <w:r w:rsidRPr="00A31012">
              <w:t>Nhập thông tin góp ý</w:t>
            </w:r>
          </w:p>
        </w:tc>
        <w:tc>
          <w:tcPr>
            <w:tcW w:w="2410" w:type="dxa"/>
          </w:tcPr>
          <w:p w14:paraId="2C7C1415" w14:textId="77777777" w:rsidR="009E2DA7" w:rsidRPr="00A31012" w:rsidRDefault="009E2DA7" w:rsidP="00C734FB">
            <w:pPr>
              <w:ind w:left="0" w:firstLine="0"/>
              <w:jc w:val="center"/>
            </w:pPr>
            <w:r w:rsidRPr="00A31012">
              <w:t>Thông báo cảm ơn lời góp ý</w:t>
            </w:r>
          </w:p>
        </w:tc>
        <w:tc>
          <w:tcPr>
            <w:tcW w:w="1275" w:type="dxa"/>
          </w:tcPr>
          <w:p w14:paraId="2F1B43EB" w14:textId="77777777" w:rsidR="009E2DA7" w:rsidRPr="00A31012" w:rsidRDefault="009E2DA7" w:rsidP="009E2DA7">
            <w:pPr>
              <w:ind w:left="0" w:firstLine="0"/>
              <w:jc w:val="center"/>
            </w:pPr>
            <w:r w:rsidRPr="00A31012">
              <w:t>Đạt</w:t>
            </w:r>
          </w:p>
          <w:p w14:paraId="4409637D" w14:textId="77777777" w:rsidR="009E2DA7" w:rsidRPr="00A31012" w:rsidRDefault="009E2DA7" w:rsidP="009E2DA7">
            <w:pPr>
              <w:jc w:val="center"/>
            </w:pPr>
          </w:p>
        </w:tc>
      </w:tr>
      <w:tr w:rsidR="009E2DA7" w:rsidRPr="00A31012" w14:paraId="1E02D5D5" w14:textId="77777777" w:rsidTr="009E2DA7">
        <w:trPr>
          <w:jc w:val="center"/>
        </w:trPr>
        <w:tc>
          <w:tcPr>
            <w:tcW w:w="746" w:type="dxa"/>
          </w:tcPr>
          <w:p w14:paraId="5E1D2E29" w14:textId="77777777" w:rsidR="009E2DA7" w:rsidRPr="00A31012" w:rsidRDefault="009E2DA7" w:rsidP="00C734FB">
            <w:pPr>
              <w:ind w:left="0" w:firstLine="0"/>
              <w:jc w:val="center"/>
            </w:pPr>
            <w:r w:rsidRPr="00A31012">
              <w:t>4</w:t>
            </w:r>
          </w:p>
        </w:tc>
        <w:tc>
          <w:tcPr>
            <w:tcW w:w="1826" w:type="dxa"/>
          </w:tcPr>
          <w:p w14:paraId="2080B7E2" w14:textId="77777777" w:rsidR="009E2DA7" w:rsidRPr="008C224E" w:rsidRDefault="009E2DA7" w:rsidP="00C734FB">
            <w:pPr>
              <w:ind w:left="0" w:firstLine="0"/>
              <w:jc w:val="center"/>
              <w:rPr>
                <w:lang w:val="en-US"/>
              </w:rPr>
            </w:pPr>
          </w:p>
        </w:tc>
        <w:tc>
          <w:tcPr>
            <w:tcW w:w="2810" w:type="dxa"/>
          </w:tcPr>
          <w:p w14:paraId="051B1C8A" w14:textId="77777777" w:rsidR="009E2DA7" w:rsidRPr="00A31012" w:rsidRDefault="009E2DA7" w:rsidP="009E2DA7">
            <w:pPr>
              <w:ind w:left="0" w:firstLine="0"/>
            </w:pPr>
            <w:r w:rsidRPr="00A31012">
              <w:t>Nhập không đúng định dạng cái trường (email, số điện thoại,…)</w:t>
            </w:r>
          </w:p>
        </w:tc>
        <w:tc>
          <w:tcPr>
            <w:tcW w:w="2410" w:type="dxa"/>
          </w:tcPr>
          <w:p w14:paraId="7C229FE3" w14:textId="77777777" w:rsidR="009E2DA7" w:rsidRPr="00A31012" w:rsidRDefault="009E2DA7" w:rsidP="00C734FB">
            <w:pPr>
              <w:ind w:left="0" w:firstLine="0"/>
              <w:jc w:val="center"/>
            </w:pPr>
            <w:r w:rsidRPr="00A31012">
              <w:t>Hiển thị lỗi ở dưới ô nhập thông tin</w:t>
            </w:r>
          </w:p>
        </w:tc>
        <w:tc>
          <w:tcPr>
            <w:tcW w:w="1275" w:type="dxa"/>
          </w:tcPr>
          <w:p w14:paraId="575CCBCA" w14:textId="77777777" w:rsidR="009E2DA7" w:rsidRPr="00A31012" w:rsidRDefault="009E2DA7" w:rsidP="009E2DA7">
            <w:pPr>
              <w:ind w:left="0" w:firstLine="0"/>
              <w:jc w:val="center"/>
            </w:pPr>
            <w:r w:rsidRPr="00A31012">
              <w:t>Đạt</w:t>
            </w:r>
          </w:p>
        </w:tc>
      </w:tr>
      <w:tr w:rsidR="009E2DA7" w:rsidRPr="00A31012" w14:paraId="787E4AB6" w14:textId="77777777" w:rsidTr="009E2DA7">
        <w:trPr>
          <w:jc w:val="center"/>
        </w:trPr>
        <w:tc>
          <w:tcPr>
            <w:tcW w:w="746" w:type="dxa"/>
          </w:tcPr>
          <w:p w14:paraId="6DD210DC" w14:textId="77777777" w:rsidR="009E2DA7" w:rsidRPr="00A31012" w:rsidRDefault="009E2DA7" w:rsidP="00C734FB">
            <w:pPr>
              <w:ind w:left="0" w:firstLine="0"/>
            </w:pPr>
            <w:r w:rsidRPr="00A31012">
              <w:t>5</w:t>
            </w:r>
          </w:p>
        </w:tc>
        <w:tc>
          <w:tcPr>
            <w:tcW w:w="1826" w:type="dxa"/>
          </w:tcPr>
          <w:p w14:paraId="2EDDC8E0" w14:textId="77777777" w:rsidR="009E2DA7" w:rsidRPr="00A31012" w:rsidRDefault="009E2DA7" w:rsidP="00C734FB">
            <w:pPr>
              <w:ind w:left="0" w:firstLine="0"/>
            </w:pPr>
            <w:r w:rsidRPr="00A31012">
              <w:t xml:space="preserve">Tìm kiếm thành viên </w:t>
            </w:r>
            <w:r w:rsidRPr="00A31012">
              <w:lastRenderedPageBreak/>
              <w:t>trong gia phả</w:t>
            </w:r>
          </w:p>
        </w:tc>
        <w:tc>
          <w:tcPr>
            <w:tcW w:w="2810" w:type="dxa"/>
          </w:tcPr>
          <w:p w14:paraId="0D700415" w14:textId="77777777" w:rsidR="009E2DA7" w:rsidRPr="00A31012" w:rsidRDefault="009E2DA7" w:rsidP="009E2DA7">
            <w:pPr>
              <w:ind w:left="0" w:firstLine="0"/>
            </w:pPr>
            <w:r w:rsidRPr="00A31012">
              <w:lastRenderedPageBreak/>
              <w:t>Chọn 1 người trong danh sách tìm kiếm</w:t>
            </w:r>
          </w:p>
        </w:tc>
        <w:tc>
          <w:tcPr>
            <w:tcW w:w="2410" w:type="dxa"/>
          </w:tcPr>
          <w:p w14:paraId="1D5950C7" w14:textId="77777777" w:rsidR="009E2DA7" w:rsidRPr="00A31012" w:rsidRDefault="009E2DA7" w:rsidP="00C734FB">
            <w:pPr>
              <w:ind w:left="0" w:firstLine="0"/>
            </w:pPr>
            <w:r w:rsidRPr="00A31012">
              <w:t xml:space="preserve">Giao diên di chyển đến vị trí người </w:t>
            </w:r>
            <w:r w:rsidRPr="00A31012">
              <w:lastRenderedPageBreak/>
              <w:t>được tìm và làm nổi bật vị trí đó</w:t>
            </w:r>
          </w:p>
        </w:tc>
        <w:tc>
          <w:tcPr>
            <w:tcW w:w="1275" w:type="dxa"/>
          </w:tcPr>
          <w:p w14:paraId="067CB026" w14:textId="77777777" w:rsidR="009E2DA7" w:rsidRPr="00A31012" w:rsidRDefault="009E2DA7" w:rsidP="009E2DA7">
            <w:pPr>
              <w:ind w:left="0" w:firstLine="0"/>
              <w:jc w:val="center"/>
            </w:pPr>
            <w:r w:rsidRPr="00A31012">
              <w:lastRenderedPageBreak/>
              <w:t>Đạt</w:t>
            </w:r>
          </w:p>
        </w:tc>
      </w:tr>
      <w:tr w:rsidR="009E2DA7" w:rsidRPr="00A31012" w14:paraId="13D3657F" w14:textId="77777777" w:rsidTr="009E2DA7">
        <w:trPr>
          <w:jc w:val="center"/>
        </w:trPr>
        <w:tc>
          <w:tcPr>
            <w:tcW w:w="746" w:type="dxa"/>
          </w:tcPr>
          <w:p w14:paraId="20052F11" w14:textId="77777777" w:rsidR="009E2DA7" w:rsidRPr="00A31012" w:rsidRDefault="009E2DA7" w:rsidP="00C734FB"/>
        </w:tc>
        <w:tc>
          <w:tcPr>
            <w:tcW w:w="1826" w:type="dxa"/>
          </w:tcPr>
          <w:p w14:paraId="01EB57E7" w14:textId="77777777" w:rsidR="009E2DA7" w:rsidRPr="00A31012" w:rsidRDefault="009E2DA7" w:rsidP="00C734FB"/>
        </w:tc>
        <w:tc>
          <w:tcPr>
            <w:tcW w:w="2810" w:type="dxa"/>
          </w:tcPr>
          <w:p w14:paraId="3C97D94A" w14:textId="77777777" w:rsidR="009E2DA7" w:rsidRPr="00A31012" w:rsidRDefault="009E2DA7" w:rsidP="009E2DA7">
            <w:pPr>
              <w:ind w:left="0" w:firstLine="0"/>
            </w:pPr>
            <w:r w:rsidRPr="00A31012">
              <w:t>Bỏ chọn (Không tìm kiếm)</w:t>
            </w:r>
          </w:p>
        </w:tc>
        <w:tc>
          <w:tcPr>
            <w:tcW w:w="2410" w:type="dxa"/>
          </w:tcPr>
          <w:p w14:paraId="2877B158" w14:textId="77777777" w:rsidR="009E2DA7" w:rsidRPr="00A31012" w:rsidRDefault="009E2DA7" w:rsidP="00C734FB">
            <w:pPr>
              <w:ind w:left="0" w:firstLine="0"/>
            </w:pPr>
            <w:r w:rsidRPr="00A31012">
              <w:t>Xóa vị trí đã làm nổi bật của người đã được tìm từ trước</w:t>
            </w:r>
          </w:p>
        </w:tc>
        <w:tc>
          <w:tcPr>
            <w:tcW w:w="1275" w:type="dxa"/>
          </w:tcPr>
          <w:p w14:paraId="12DB5610" w14:textId="77777777" w:rsidR="009E2DA7" w:rsidRPr="00A31012" w:rsidRDefault="009E2DA7" w:rsidP="009E2DA7">
            <w:pPr>
              <w:ind w:left="0" w:firstLine="0"/>
              <w:jc w:val="center"/>
            </w:pPr>
            <w:r w:rsidRPr="00A31012">
              <w:t>Đạt</w:t>
            </w:r>
          </w:p>
          <w:p w14:paraId="0381562B" w14:textId="77777777" w:rsidR="009E2DA7" w:rsidRPr="00A31012" w:rsidRDefault="009E2DA7" w:rsidP="009E2DA7">
            <w:pPr>
              <w:jc w:val="center"/>
            </w:pPr>
          </w:p>
        </w:tc>
      </w:tr>
      <w:tr w:rsidR="009E2DA7" w:rsidRPr="00A31012" w14:paraId="26910AC8" w14:textId="77777777" w:rsidTr="009E2DA7">
        <w:trPr>
          <w:jc w:val="center"/>
        </w:trPr>
        <w:tc>
          <w:tcPr>
            <w:tcW w:w="746" w:type="dxa"/>
          </w:tcPr>
          <w:p w14:paraId="2FE9839E" w14:textId="77777777" w:rsidR="009E2DA7" w:rsidRPr="00A31012" w:rsidRDefault="009E2DA7" w:rsidP="00C734FB">
            <w:pPr>
              <w:ind w:left="0" w:firstLine="0"/>
            </w:pPr>
            <w:r w:rsidRPr="00A31012">
              <w:t>6</w:t>
            </w:r>
          </w:p>
        </w:tc>
        <w:tc>
          <w:tcPr>
            <w:tcW w:w="1826" w:type="dxa"/>
          </w:tcPr>
          <w:p w14:paraId="2C6B0D01" w14:textId="77777777" w:rsidR="009E2DA7" w:rsidRPr="00A31012" w:rsidRDefault="009E2DA7" w:rsidP="00C734FB">
            <w:pPr>
              <w:ind w:left="0" w:firstLine="0"/>
            </w:pPr>
            <w:r w:rsidRPr="00A31012">
              <w:t>Xem chi tiết mối quan hệ</w:t>
            </w:r>
          </w:p>
        </w:tc>
        <w:tc>
          <w:tcPr>
            <w:tcW w:w="2810" w:type="dxa"/>
          </w:tcPr>
          <w:p w14:paraId="21DEB994" w14:textId="77777777" w:rsidR="009E2DA7" w:rsidRPr="00A31012" w:rsidRDefault="009E2DA7" w:rsidP="009E2DA7">
            <w:pPr>
              <w:ind w:left="0" w:firstLine="0"/>
            </w:pPr>
            <w:r w:rsidRPr="00A31012">
              <w:t>Kích vào tên người trong gia phả</w:t>
            </w:r>
          </w:p>
        </w:tc>
        <w:tc>
          <w:tcPr>
            <w:tcW w:w="2410" w:type="dxa"/>
          </w:tcPr>
          <w:p w14:paraId="788230EA" w14:textId="77777777" w:rsidR="009E2DA7" w:rsidRPr="00A31012" w:rsidRDefault="009E2DA7" w:rsidP="00C734FB">
            <w:pPr>
              <w:ind w:left="0" w:firstLine="0"/>
            </w:pPr>
            <w:r w:rsidRPr="00A31012">
              <w:t>Hiển thị giao diện chi tiết mối quan hệ</w:t>
            </w:r>
          </w:p>
        </w:tc>
        <w:tc>
          <w:tcPr>
            <w:tcW w:w="1275" w:type="dxa"/>
          </w:tcPr>
          <w:p w14:paraId="359B6C28" w14:textId="77777777" w:rsidR="009E2DA7" w:rsidRPr="00A31012" w:rsidRDefault="009E2DA7" w:rsidP="009E2DA7">
            <w:pPr>
              <w:ind w:left="0" w:firstLine="0"/>
              <w:jc w:val="center"/>
            </w:pPr>
            <w:r w:rsidRPr="00A31012">
              <w:t>Đạt</w:t>
            </w:r>
          </w:p>
        </w:tc>
      </w:tr>
      <w:tr w:rsidR="009E2DA7" w:rsidRPr="00A31012" w14:paraId="0F8621C1" w14:textId="77777777" w:rsidTr="009E2DA7">
        <w:trPr>
          <w:jc w:val="center"/>
        </w:trPr>
        <w:tc>
          <w:tcPr>
            <w:tcW w:w="746" w:type="dxa"/>
          </w:tcPr>
          <w:p w14:paraId="255762BD" w14:textId="77777777" w:rsidR="009E2DA7" w:rsidRPr="00A31012" w:rsidRDefault="009E2DA7" w:rsidP="00C734FB">
            <w:pPr>
              <w:ind w:left="0" w:firstLine="0"/>
            </w:pPr>
            <w:r w:rsidRPr="00A31012">
              <w:t>7</w:t>
            </w:r>
          </w:p>
        </w:tc>
        <w:tc>
          <w:tcPr>
            <w:tcW w:w="1826" w:type="dxa"/>
          </w:tcPr>
          <w:p w14:paraId="2473BC76" w14:textId="77777777" w:rsidR="009E2DA7" w:rsidRPr="00A31012" w:rsidRDefault="009E2DA7" w:rsidP="00C734FB">
            <w:pPr>
              <w:ind w:left="0" w:firstLine="0"/>
            </w:pPr>
            <w:r w:rsidRPr="00A31012">
              <w:t>Thêm cha mẹ</w:t>
            </w:r>
          </w:p>
        </w:tc>
        <w:tc>
          <w:tcPr>
            <w:tcW w:w="2810" w:type="dxa"/>
          </w:tcPr>
          <w:p w14:paraId="0711BF81" w14:textId="77777777" w:rsidR="009E2DA7" w:rsidRPr="00A31012" w:rsidRDefault="009E2DA7" w:rsidP="009E2DA7">
            <w:pPr>
              <w:ind w:left="0" w:firstLine="0"/>
            </w:pPr>
            <w:r w:rsidRPr="00A31012">
              <w:t>Nhập thông tin của cha và mẹ (Tên, tuổi, căn cước, số điện thoại,…)</w:t>
            </w:r>
          </w:p>
        </w:tc>
        <w:tc>
          <w:tcPr>
            <w:tcW w:w="2410" w:type="dxa"/>
          </w:tcPr>
          <w:p w14:paraId="4EEC7A06" w14:textId="77777777" w:rsidR="009E2DA7" w:rsidRPr="00A31012" w:rsidRDefault="009E2DA7" w:rsidP="00C734FB">
            <w:pPr>
              <w:ind w:left="0" w:firstLine="0"/>
            </w:pPr>
            <w:r w:rsidRPr="00A31012">
              <w:t>Thêm thông tin thành công và hiển thị thông tin cha mẹ</w:t>
            </w:r>
          </w:p>
        </w:tc>
        <w:tc>
          <w:tcPr>
            <w:tcW w:w="1275" w:type="dxa"/>
          </w:tcPr>
          <w:p w14:paraId="611220EE" w14:textId="77777777" w:rsidR="009E2DA7" w:rsidRPr="00A31012" w:rsidRDefault="009E2DA7" w:rsidP="009E2DA7">
            <w:pPr>
              <w:ind w:left="0" w:firstLine="0"/>
              <w:jc w:val="center"/>
            </w:pPr>
            <w:r w:rsidRPr="00A31012">
              <w:t>Đạt</w:t>
            </w:r>
          </w:p>
        </w:tc>
      </w:tr>
      <w:tr w:rsidR="009E2DA7" w:rsidRPr="00A31012" w14:paraId="0EB67EEE" w14:textId="77777777" w:rsidTr="009E2DA7">
        <w:trPr>
          <w:jc w:val="center"/>
        </w:trPr>
        <w:tc>
          <w:tcPr>
            <w:tcW w:w="746" w:type="dxa"/>
          </w:tcPr>
          <w:p w14:paraId="27C9B40B" w14:textId="77777777" w:rsidR="009E2DA7" w:rsidRPr="00A31012" w:rsidRDefault="009E2DA7" w:rsidP="00C734FB">
            <w:pPr>
              <w:ind w:left="0" w:firstLine="0"/>
            </w:pPr>
            <w:r w:rsidRPr="00A31012">
              <w:t>8</w:t>
            </w:r>
          </w:p>
        </w:tc>
        <w:tc>
          <w:tcPr>
            <w:tcW w:w="1826" w:type="dxa"/>
          </w:tcPr>
          <w:p w14:paraId="000CD60D" w14:textId="77777777" w:rsidR="009E2DA7" w:rsidRPr="00A31012" w:rsidRDefault="009E2DA7" w:rsidP="00C734FB">
            <w:pPr>
              <w:ind w:left="0" w:firstLine="0"/>
            </w:pPr>
            <w:r w:rsidRPr="00A31012">
              <w:t>Sửa thông tin cha mẹ</w:t>
            </w:r>
          </w:p>
        </w:tc>
        <w:tc>
          <w:tcPr>
            <w:tcW w:w="2810" w:type="dxa"/>
          </w:tcPr>
          <w:p w14:paraId="077C7237" w14:textId="77777777" w:rsidR="009E2DA7" w:rsidRPr="00A31012" w:rsidRDefault="009E2DA7" w:rsidP="009E2DA7">
            <w:pPr>
              <w:ind w:left="0" w:firstLine="0"/>
            </w:pPr>
            <w:r w:rsidRPr="00A31012">
              <w:t>Sửa thông tin của cha và mẹ (Tên, tuổi, căn cước, số điện thoại,…)</w:t>
            </w:r>
          </w:p>
        </w:tc>
        <w:tc>
          <w:tcPr>
            <w:tcW w:w="2410" w:type="dxa"/>
          </w:tcPr>
          <w:p w14:paraId="4C365204" w14:textId="77777777" w:rsidR="009E2DA7" w:rsidRPr="00A31012" w:rsidRDefault="009E2DA7" w:rsidP="00C734FB">
            <w:pPr>
              <w:ind w:left="0" w:firstLine="0"/>
            </w:pPr>
            <w:r w:rsidRPr="00A31012">
              <w:t>Sửa thành công và hiển thị lại thông tin cha mẹ</w:t>
            </w:r>
          </w:p>
        </w:tc>
        <w:tc>
          <w:tcPr>
            <w:tcW w:w="1275" w:type="dxa"/>
          </w:tcPr>
          <w:p w14:paraId="5AF54720" w14:textId="77777777" w:rsidR="009E2DA7" w:rsidRPr="00A31012" w:rsidRDefault="009E2DA7" w:rsidP="009E2DA7">
            <w:pPr>
              <w:ind w:left="0" w:firstLine="0"/>
              <w:jc w:val="center"/>
            </w:pPr>
            <w:r w:rsidRPr="00A31012">
              <w:t>Đạt</w:t>
            </w:r>
          </w:p>
        </w:tc>
      </w:tr>
      <w:tr w:rsidR="009E2DA7" w:rsidRPr="00A31012" w14:paraId="51C2FB91" w14:textId="77777777" w:rsidTr="009E2DA7">
        <w:trPr>
          <w:jc w:val="center"/>
        </w:trPr>
        <w:tc>
          <w:tcPr>
            <w:tcW w:w="746" w:type="dxa"/>
          </w:tcPr>
          <w:p w14:paraId="0A301DF2" w14:textId="77777777" w:rsidR="009E2DA7" w:rsidRPr="00A31012" w:rsidRDefault="009E2DA7" w:rsidP="00C734FB">
            <w:pPr>
              <w:ind w:left="0" w:firstLine="0"/>
            </w:pPr>
            <w:r w:rsidRPr="00A31012">
              <w:t>9</w:t>
            </w:r>
          </w:p>
        </w:tc>
        <w:tc>
          <w:tcPr>
            <w:tcW w:w="1826" w:type="dxa"/>
          </w:tcPr>
          <w:p w14:paraId="72F98A34" w14:textId="77777777" w:rsidR="009E2DA7" w:rsidRPr="00A31012" w:rsidRDefault="009E2DA7" w:rsidP="00C734FB">
            <w:pPr>
              <w:ind w:left="0" w:firstLine="0"/>
            </w:pPr>
            <w:r w:rsidRPr="00A31012">
              <w:t>Thêm</w:t>
            </w:r>
            <w:r>
              <w:rPr>
                <w:lang w:val="en-US"/>
              </w:rPr>
              <w:t xml:space="preserve"> </w:t>
            </w:r>
            <w:r w:rsidRPr="00A31012">
              <w:t>vợ/chồng</w:t>
            </w:r>
          </w:p>
        </w:tc>
        <w:tc>
          <w:tcPr>
            <w:tcW w:w="2810" w:type="dxa"/>
          </w:tcPr>
          <w:p w14:paraId="6A37DD0E" w14:textId="77777777" w:rsidR="009E2DA7" w:rsidRPr="00A31012" w:rsidRDefault="009E2DA7" w:rsidP="009E2DA7">
            <w:pPr>
              <w:ind w:left="0" w:firstLine="0"/>
            </w:pPr>
            <w:r w:rsidRPr="00A31012">
              <w:t>Nhập thông tin của vợ hoặc chồng (Tên, tuổi, căn cước, số điện thoại,…)</w:t>
            </w:r>
          </w:p>
        </w:tc>
        <w:tc>
          <w:tcPr>
            <w:tcW w:w="2410" w:type="dxa"/>
          </w:tcPr>
          <w:p w14:paraId="7C285F23" w14:textId="77777777" w:rsidR="009E2DA7" w:rsidRPr="00A31012" w:rsidRDefault="009E2DA7" w:rsidP="00C734FB">
            <w:pPr>
              <w:ind w:left="0" w:firstLine="0"/>
            </w:pPr>
            <w:r w:rsidRPr="00A31012">
              <w:t>Thêm thành công và hiển thị thông tin vợ/chồng</w:t>
            </w:r>
          </w:p>
        </w:tc>
        <w:tc>
          <w:tcPr>
            <w:tcW w:w="1275" w:type="dxa"/>
          </w:tcPr>
          <w:p w14:paraId="33D6C7FD" w14:textId="77777777" w:rsidR="009E2DA7" w:rsidRPr="00A31012" w:rsidRDefault="009E2DA7" w:rsidP="009E2DA7">
            <w:pPr>
              <w:ind w:left="0" w:firstLine="0"/>
              <w:jc w:val="center"/>
            </w:pPr>
            <w:r w:rsidRPr="00A31012">
              <w:t>Đạt</w:t>
            </w:r>
          </w:p>
        </w:tc>
      </w:tr>
      <w:tr w:rsidR="009E2DA7" w:rsidRPr="00A31012" w14:paraId="38DB519B" w14:textId="77777777" w:rsidTr="009E2DA7">
        <w:trPr>
          <w:jc w:val="center"/>
        </w:trPr>
        <w:tc>
          <w:tcPr>
            <w:tcW w:w="746" w:type="dxa"/>
          </w:tcPr>
          <w:p w14:paraId="4039CE88" w14:textId="77777777" w:rsidR="009E2DA7" w:rsidRPr="00A31012" w:rsidRDefault="009E2DA7" w:rsidP="00C734FB">
            <w:pPr>
              <w:ind w:left="0" w:firstLine="0"/>
            </w:pPr>
            <w:r w:rsidRPr="00A31012">
              <w:t>10</w:t>
            </w:r>
          </w:p>
        </w:tc>
        <w:tc>
          <w:tcPr>
            <w:tcW w:w="1826" w:type="dxa"/>
          </w:tcPr>
          <w:p w14:paraId="04B4FD9E" w14:textId="77777777" w:rsidR="009E2DA7" w:rsidRPr="00A31012" w:rsidRDefault="009E2DA7" w:rsidP="00C734FB"/>
        </w:tc>
        <w:tc>
          <w:tcPr>
            <w:tcW w:w="2810" w:type="dxa"/>
          </w:tcPr>
          <w:p w14:paraId="2E725171" w14:textId="77777777" w:rsidR="009E2DA7" w:rsidRPr="00A31012" w:rsidRDefault="009E2DA7" w:rsidP="009E2DA7">
            <w:pPr>
              <w:ind w:left="0" w:firstLine="0"/>
            </w:pPr>
            <w:r w:rsidRPr="00A31012">
              <w:t>Dữ liệu nhập cần thiết bị thiếu</w:t>
            </w:r>
          </w:p>
        </w:tc>
        <w:tc>
          <w:tcPr>
            <w:tcW w:w="2410" w:type="dxa"/>
          </w:tcPr>
          <w:p w14:paraId="72AB3AFB" w14:textId="77777777" w:rsidR="009E2DA7" w:rsidRPr="00A31012" w:rsidRDefault="009E2DA7" w:rsidP="00C734FB">
            <w:pPr>
              <w:ind w:left="0" w:firstLine="0"/>
            </w:pPr>
            <w:r w:rsidRPr="00A31012">
              <w:t>Thông báo điền hết thông tin cần thiết</w:t>
            </w:r>
          </w:p>
        </w:tc>
        <w:tc>
          <w:tcPr>
            <w:tcW w:w="1275" w:type="dxa"/>
          </w:tcPr>
          <w:p w14:paraId="2E02B4B5" w14:textId="77777777" w:rsidR="009E2DA7" w:rsidRPr="00A31012" w:rsidRDefault="009E2DA7" w:rsidP="009E2DA7">
            <w:pPr>
              <w:ind w:left="0" w:firstLine="0"/>
              <w:jc w:val="center"/>
            </w:pPr>
            <w:r w:rsidRPr="00A31012">
              <w:t>Đạt</w:t>
            </w:r>
          </w:p>
        </w:tc>
      </w:tr>
      <w:tr w:rsidR="009E2DA7" w:rsidRPr="00A31012" w14:paraId="484A9360" w14:textId="77777777" w:rsidTr="009E2DA7">
        <w:trPr>
          <w:jc w:val="center"/>
        </w:trPr>
        <w:tc>
          <w:tcPr>
            <w:tcW w:w="746" w:type="dxa"/>
          </w:tcPr>
          <w:p w14:paraId="50D67695" w14:textId="77777777" w:rsidR="009E2DA7" w:rsidRPr="00A31012" w:rsidRDefault="009E2DA7" w:rsidP="00C734FB">
            <w:pPr>
              <w:ind w:left="0" w:firstLine="0"/>
            </w:pPr>
            <w:r w:rsidRPr="00A31012">
              <w:t>11</w:t>
            </w:r>
          </w:p>
        </w:tc>
        <w:tc>
          <w:tcPr>
            <w:tcW w:w="1826" w:type="dxa"/>
          </w:tcPr>
          <w:p w14:paraId="4E9012B6" w14:textId="77777777" w:rsidR="009E2DA7" w:rsidRPr="00A31012" w:rsidRDefault="009E2DA7" w:rsidP="00C734FB">
            <w:pPr>
              <w:ind w:left="0" w:firstLine="0"/>
            </w:pPr>
            <w:r w:rsidRPr="00A31012">
              <w:t>Sửa vợ/chồng</w:t>
            </w:r>
          </w:p>
        </w:tc>
        <w:tc>
          <w:tcPr>
            <w:tcW w:w="2810" w:type="dxa"/>
          </w:tcPr>
          <w:p w14:paraId="082AAF21" w14:textId="77777777" w:rsidR="009E2DA7" w:rsidRPr="00A31012" w:rsidRDefault="009E2DA7" w:rsidP="009E2DA7">
            <w:pPr>
              <w:ind w:left="0" w:firstLine="0"/>
            </w:pPr>
            <w:r w:rsidRPr="00A31012">
              <w:t>Thay đổi dữ liệu (Tên, tuổi, căn cước, số điện thoại,…)</w:t>
            </w:r>
          </w:p>
        </w:tc>
        <w:tc>
          <w:tcPr>
            <w:tcW w:w="2410" w:type="dxa"/>
          </w:tcPr>
          <w:p w14:paraId="688D44C0" w14:textId="77777777" w:rsidR="009E2DA7" w:rsidRPr="00A31012" w:rsidRDefault="009E2DA7" w:rsidP="00C734FB">
            <w:pPr>
              <w:ind w:left="0" w:firstLine="0"/>
            </w:pPr>
            <w:r w:rsidRPr="00A31012">
              <w:t>Thông báo thành công và hiển thị lại thông tin vợ /chồng</w:t>
            </w:r>
          </w:p>
        </w:tc>
        <w:tc>
          <w:tcPr>
            <w:tcW w:w="1275" w:type="dxa"/>
          </w:tcPr>
          <w:p w14:paraId="0E9369B2" w14:textId="77777777" w:rsidR="009E2DA7" w:rsidRPr="00A31012" w:rsidRDefault="009E2DA7" w:rsidP="009E2DA7">
            <w:pPr>
              <w:ind w:left="0" w:firstLine="0"/>
              <w:jc w:val="center"/>
            </w:pPr>
            <w:r w:rsidRPr="00A31012">
              <w:t>Đạt</w:t>
            </w:r>
          </w:p>
        </w:tc>
      </w:tr>
      <w:tr w:rsidR="009E2DA7" w:rsidRPr="00A31012" w14:paraId="5CB2B452" w14:textId="77777777" w:rsidTr="009E2DA7">
        <w:trPr>
          <w:jc w:val="center"/>
        </w:trPr>
        <w:tc>
          <w:tcPr>
            <w:tcW w:w="746" w:type="dxa"/>
          </w:tcPr>
          <w:p w14:paraId="7004AF2D" w14:textId="77777777" w:rsidR="009E2DA7" w:rsidRPr="00A31012" w:rsidRDefault="009E2DA7" w:rsidP="00C734FB">
            <w:pPr>
              <w:ind w:left="0" w:firstLine="0"/>
            </w:pPr>
            <w:r w:rsidRPr="00A31012">
              <w:t>12</w:t>
            </w:r>
          </w:p>
        </w:tc>
        <w:tc>
          <w:tcPr>
            <w:tcW w:w="1826" w:type="dxa"/>
          </w:tcPr>
          <w:p w14:paraId="7EC1415D" w14:textId="77777777" w:rsidR="009E2DA7" w:rsidRPr="00A31012" w:rsidRDefault="009E2DA7" w:rsidP="00C734FB">
            <w:pPr>
              <w:ind w:left="0" w:firstLine="0"/>
            </w:pPr>
            <w:r w:rsidRPr="00A31012">
              <w:t>Thêm con</w:t>
            </w:r>
          </w:p>
        </w:tc>
        <w:tc>
          <w:tcPr>
            <w:tcW w:w="2810" w:type="dxa"/>
          </w:tcPr>
          <w:p w14:paraId="56F57BE7" w14:textId="77777777" w:rsidR="009E2DA7" w:rsidRPr="00A31012" w:rsidRDefault="009E2DA7" w:rsidP="009E2DA7">
            <w:pPr>
              <w:ind w:left="0" w:firstLine="0"/>
            </w:pPr>
            <w:r w:rsidRPr="00A31012">
              <w:t>Nhập thông tin của vợ hoặc chồng (Tên, tuổi, căn cước, số điện thoại, giới tính…)</w:t>
            </w:r>
          </w:p>
        </w:tc>
        <w:tc>
          <w:tcPr>
            <w:tcW w:w="2410" w:type="dxa"/>
          </w:tcPr>
          <w:p w14:paraId="229F3525" w14:textId="77777777" w:rsidR="009E2DA7" w:rsidRPr="00A31012" w:rsidRDefault="009E2DA7" w:rsidP="00C734FB">
            <w:pPr>
              <w:ind w:left="0" w:firstLine="0"/>
            </w:pPr>
            <w:r w:rsidRPr="00A31012">
              <w:t>Thông báo thành công và hiển thị lại thông tin con</w:t>
            </w:r>
          </w:p>
        </w:tc>
        <w:tc>
          <w:tcPr>
            <w:tcW w:w="1275" w:type="dxa"/>
          </w:tcPr>
          <w:p w14:paraId="50C69951" w14:textId="77777777" w:rsidR="009E2DA7" w:rsidRPr="00A31012" w:rsidRDefault="009E2DA7" w:rsidP="009E2DA7">
            <w:pPr>
              <w:ind w:left="0" w:firstLine="0"/>
              <w:jc w:val="center"/>
            </w:pPr>
            <w:r w:rsidRPr="00A31012">
              <w:t>Đạt</w:t>
            </w:r>
          </w:p>
          <w:p w14:paraId="6DF4A033" w14:textId="77777777" w:rsidR="009E2DA7" w:rsidRPr="00A31012" w:rsidRDefault="009E2DA7" w:rsidP="009E2DA7">
            <w:pPr>
              <w:jc w:val="center"/>
            </w:pPr>
          </w:p>
        </w:tc>
      </w:tr>
      <w:tr w:rsidR="009E2DA7" w:rsidRPr="00A31012" w14:paraId="6786CCAE" w14:textId="77777777" w:rsidTr="009E2DA7">
        <w:trPr>
          <w:jc w:val="center"/>
        </w:trPr>
        <w:tc>
          <w:tcPr>
            <w:tcW w:w="746" w:type="dxa"/>
          </w:tcPr>
          <w:p w14:paraId="4EBC87ED" w14:textId="77777777" w:rsidR="009E2DA7" w:rsidRPr="00A31012" w:rsidRDefault="009E2DA7" w:rsidP="00C734FB">
            <w:pPr>
              <w:ind w:left="0" w:firstLine="0"/>
            </w:pPr>
            <w:r w:rsidRPr="00A31012">
              <w:t>13</w:t>
            </w:r>
          </w:p>
        </w:tc>
        <w:tc>
          <w:tcPr>
            <w:tcW w:w="1826" w:type="dxa"/>
          </w:tcPr>
          <w:p w14:paraId="31B77CA5" w14:textId="77777777" w:rsidR="009E2DA7" w:rsidRPr="00A31012" w:rsidRDefault="009E2DA7" w:rsidP="00C734FB">
            <w:pPr>
              <w:ind w:left="0" w:firstLine="0"/>
            </w:pPr>
            <w:r w:rsidRPr="00A31012">
              <w:t>Xóa con</w:t>
            </w:r>
          </w:p>
        </w:tc>
        <w:tc>
          <w:tcPr>
            <w:tcW w:w="2810" w:type="dxa"/>
          </w:tcPr>
          <w:p w14:paraId="67358ED8" w14:textId="77777777" w:rsidR="009E2DA7" w:rsidRPr="00A31012" w:rsidRDefault="009E2DA7" w:rsidP="009E2DA7">
            <w:pPr>
              <w:ind w:left="0" w:firstLine="0"/>
            </w:pPr>
            <w:r w:rsidRPr="00A31012">
              <w:t>Kích vào biểu tượng xóa</w:t>
            </w:r>
          </w:p>
        </w:tc>
        <w:tc>
          <w:tcPr>
            <w:tcW w:w="2410" w:type="dxa"/>
          </w:tcPr>
          <w:p w14:paraId="0CB5EA8F" w14:textId="77777777" w:rsidR="009E2DA7" w:rsidRPr="00A31012" w:rsidRDefault="009E2DA7" w:rsidP="00C734FB">
            <w:pPr>
              <w:ind w:left="0" w:firstLine="0"/>
            </w:pPr>
            <w:r w:rsidRPr="00A31012">
              <w:t>Thông tin người con đó đã xóa</w:t>
            </w:r>
          </w:p>
        </w:tc>
        <w:tc>
          <w:tcPr>
            <w:tcW w:w="1275" w:type="dxa"/>
          </w:tcPr>
          <w:p w14:paraId="39F42D9E" w14:textId="77777777" w:rsidR="009E2DA7" w:rsidRPr="00A31012" w:rsidRDefault="009E2DA7" w:rsidP="009E2DA7">
            <w:pPr>
              <w:ind w:left="0" w:firstLine="0"/>
              <w:jc w:val="center"/>
            </w:pPr>
            <w:r w:rsidRPr="00A31012">
              <w:t>Đạt</w:t>
            </w:r>
          </w:p>
        </w:tc>
      </w:tr>
      <w:tr w:rsidR="009E2DA7" w:rsidRPr="00A31012" w14:paraId="7DB995E3" w14:textId="77777777" w:rsidTr="009E2DA7">
        <w:trPr>
          <w:jc w:val="center"/>
        </w:trPr>
        <w:tc>
          <w:tcPr>
            <w:tcW w:w="746" w:type="dxa"/>
          </w:tcPr>
          <w:p w14:paraId="39671796" w14:textId="77777777" w:rsidR="009E2DA7" w:rsidRPr="00A31012" w:rsidRDefault="009E2DA7" w:rsidP="00C734FB">
            <w:pPr>
              <w:ind w:left="0" w:firstLine="0"/>
            </w:pPr>
            <w:r w:rsidRPr="00A31012">
              <w:t>14</w:t>
            </w:r>
          </w:p>
        </w:tc>
        <w:tc>
          <w:tcPr>
            <w:tcW w:w="1826" w:type="dxa"/>
          </w:tcPr>
          <w:p w14:paraId="4300B04E" w14:textId="77777777" w:rsidR="009E2DA7" w:rsidRPr="00A31012" w:rsidRDefault="009E2DA7" w:rsidP="00C734FB">
            <w:pPr>
              <w:ind w:left="0" w:firstLine="0"/>
            </w:pPr>
            <w:r w:rsidRPr="00A31012">
              <w:t>Thêm anh/chị/em</w:t>
            </w:r>
          </w:p>
        </w:tc>
        <w:tc>
          <w:tcPr>
            <w:tcW w:w="2810" w:type="dxa"/>
          </w:tcPr>
          <w:p w14:paraId="0C787FDF" w14:textId="77777777" w:rsidR="009E2DA7" w:rsidRPr="00A31012" w:rsidRDefault="009E2DA7" w:rsidP="009E2DA7">
            <w:pPr>
              <w:ind w:left="0" w:firstLine="0"/>
            </w:pPr>
            <w:r w:rsidRPr="00A31012">
              <w:t>Nhập thông tin của anh/chị/em  (Tên, tuổi, căn cước, số điện thoại,giới tính,…)</w:t>
            </w:r>
          </w:p>
        </w:tc>
        <w:tc>
          <w:tcPr>
            <w:tcW w:w="2410" w:type="dxa"/>
          </w:tcPr>
          <w:p w14:paraId="05CE5832" w14:textId="77777777" w:rsidR="009E2DA7" w:rsidRPr="00A31012" w:rsidRDefault="009E2DA7" w:rsidP="00C734FB">
            <w:pPr>
              <w:ind w:left="0" w:firstLine="0"/>
            </w:pPr>
            <w:r w:rsidRPr="00A31012">
              <w:t>Thông bảo thêm thành công và hiển thị lại thông tin</w:t>
            </w:r>
          </w:p>
        </w:tc>
        <w:tc>
          <w:tcPr>
            <w:tcW w:w="1275" w:type="dxa"/>
          </w:tcPr>
          <w:p w14:paraId="581A22E5" w14:textId="77777777" w:rsidR="009E2DA7" w:rsidRPr="00A31012" w:rsidRDefault="009E2DA7" w:rsidP="009E2DA7">
            <w:pPr>
              <w:ind w:left="0" w:firstLine="0"/>
              <w:jc w:val="center"/>
            </w:pPr>
            <w:r w:rsidRPr="00A31012">
              <w:t>Đạt</w:t>
            </w:r>
          </w:p>
        </w:tc>
      </w:tr>
      <w:tr w:rsidR="009E2DA7" w:rsidRPr="00A31012" w14:paraId="600D4026" w14:textId="77777777" w:rsidTr="009E2DA7">
        <w:trPr>
          <w:jc w:val="center"/>
        </w:trPr>
        <w:tc>
          <w:tcPr>
            <w:tcW w:w="746" w:type="dxa"/>
          </w:tcPr>
          <w:p w14:paraId="53B8187B" w14:textId="77777777" w:rsidR="009E2DA7" w:rsidRPr="00A31012" w:rsidRDefault="009E2DA7" w:rsidP="00C734FB">
            <w:pPr>
              <w:ind w:left="0" w:firstLine="0"/>
            </w:pPr>
            <w:r w:rsidRPr="00A31012">
              <w:t>15</w:t>
            </w:r>
          </w:p>
        </w:tc>
        <w:tc>
          <w:tcPr>
            <w:tcW w:w="1826" w:type="dxa"/>
          </w:tcPr>
          <w:p w14:paraId="588FF9A1" w14:textId="77777777" w:rsidR="009E2DA7" w:rsidRPr="00A31012" w:rsidRDefault="009E2DA7" w:rsidP="00C734FB">
            <w:pPr>
              <w:ind w:left="0" w:firstLine="0"/>
            </w:pPr>
            <w:r w:rsidRPr="00A31012">
              <w:t>Xóa anh/chị/em</w:t>
            </w:r>
          </w:p>
        </w:tc>
        <w:tc>
          <w:tcPr>
            <w:tcW w:w="2810" w:type="dxa"/>
          </w:tcPr>
          <w:p w14:paraId="26687240" w14:textId="77777777" w:rsidR="009E2DA7" w:rsidRPr="00A31012" w:rsidRDefault="009E2DA7" w:rsidP="009E2DA7">
            <w:pPr>
              <w:ind w:left="0" w:firstLine="0"/>
            </w:pPr>
            <w:r w:rsidRPr="00A31012">
              <w:t>Kích vào biểu tượng xóa</w:t>
            </w:r>
          </w:p>
        </w:tc>
        <w:tc>
          <w:tcPr>
            <w:tcW w:w="2410" w:type="dxa"/>
          </w:tcPr>
          <w:p w14:paraId="0FF3D626" w14:textId="77777777" w:rsidR="009E2DA7" w:rsidRPr="00A31012" w:rsidRDefault="009E2DA7" w:rsidP="009E2DA7">
            <w:pPr>
              <w:ind w:left="0" w:firstLine="0"/>
            </w:pPr>
            <w:r w:rsidRPr="00A31012">
              <w:t>Thông tin người con đó đã xóa</w:t>
            </w:r>
          </w:p>
        </w:tc>
        <w:tc>
          <w:tcPr>
            <w:tcW w:w="1275" w:type="dxa"/>
          </w:tcPr>
          <w:p w14:paraId="186B1B91" w14:textId="77777777" w:rsidR="009E2DA7" w:rsidRPr="00A31012" w:rsidRDefault="009E2DA7" w:rsidP="009E2DA7">
            <w:pPr>
              <w:ind w:left="0" w:firstLine="0"/>
              <w:jc w:val="center"/>
            </w:pPr>
            <w:r w:rsidRPr="00A31012">
              <w:t>Đạt</w:t>
            </w:r>
          </w:p>
        </w:tc>
      </w:tr>
      <w:tr w:rsidR="009E2DA7" w:rsidRPr="00A31012" w14:paraId="669B076F" w14:textId="77777777" w:rsidTr="009E2DA7">
        <w:trPr>
          <w:jc w:val="center"/>
        </w:trPr>
        <w:tc>
          <w:tcPr>
            <w:tcW w:w="746" w:type="dxa"/>
          </w:tcPr>
          <w:p w14:paraId="7762CDAA" w14:textId="77777777" w:rsidR="009E2DA7" w:rsidRPr="00A31012" w:rsidRDefault="009E2DA7" w:rsidP="00C734FB">
            <w:pPr>
              <w:ind w:left="0" w:firstLine="0"/>
            </w:pPr>
            <w:r w:rsidRPr="00A31012">
              <w:t>16</w:t>
            </w:r>
          </w:p>
        </w:tc>
        <w:tc>
          <w:tcPr>
            <w:tcW w:w="1826" w:type="dxa"/>
          </w:tcPr>
          <w:p w14:paraId="2478E720" w14:textId="77777777" w:rsidR="009E2DA7" w:rsidRPr="00A31012" w:rsidRDefault="009E2DA7" w:rsidP="00C734FB">
            <w:pPr>
              <w:ind w:left="0" w:firstLine="0"/>
            </w:pPr>
            <w:r w:rsidRPr="00A31012">
              <w:t>Cấp tài khoản</w:t>
            </w:r>
          </w:p>
        </w:tc>
        <w:tc>
          <w:tcPr>
            <w:tcW w:w="2810" w:type="dxa"/>
          </w:tcPr>
          <w:p w14:paraId="4D476D8C" w14:textId="77777777" w:rsidR="009E2DA7" w:rsidRPr="00A31012" w:rsidRDefault="009E2DA7" w:rsidP="009E2DA7">
            <w:pPr>
              <w:ind w:left="0" w:firstLine="0"/>
            </w:pPr>
            <w:r w:rsidRPr="00A31012">
              <w:t>Nhập tên đăng nhập và mật khảu</w:t>
            </w:r>
          </w:p>
        </w:tc>
        <w:tc>
          <w:tcPr>
            <w:tcW w:w="2410" w:type="dxa"/>
          </w:tcPr>
          <w:p w14:paraId="4842732B" w14:textId="77777777" w:rsidR="009E2DA7" w:rsidRPr="00A31012" w:rsidRDefault="009E2DA7" w:rsidP="00C734FB">
            <w:pPr>
              <w:ind w:left="0" w:firstLine="0"/>
            </w:pPr>
            <w:r w:rsidRPr="00A31012">
              <w:t>Thông báo thêm thành công</w:t>
            </w:r>
          </w:p>
        </w:tc>
        <w:tc>
          <w:tcPr>
            <w:tcW w:w="1275" w:type="dxa"/>
          </w:tcPr>
          <w:p w14:paraId="38491442" w14:textId="77777777" w:rsidR="009E2DA7" w:rsidRPr="00A31012" w:rsidRDefault="009E2DA7" w:rsidP="009E2DA7">
            <w:pPr>
              <w:ind w:left="0" w:firstLine="0"/>
              <w:jc w:val="center"/>
            </w:pPr>
            <w:r w:rsidRPr="00A31012">
              <w:t>Đạt</w:t>
            </w:r>
          </w:p>
        </w:tc>
      </w:tr>
      <w:tr w:rsidR="009E2DA7" w:rsidRPr="00A31012" w14:paraId="2F195151" w14:textId="77777777" w:rsidTr="009E2DA7">
        <w:trPr>
          <w:jc w:val="center"/>
        </w:trPr>
        <w:tc>
          <w:tcPr>
            <w:tcW w:w="746" w:type="dxa"/>
          </w:tcPr>
          <w:p w14:paraId="647916E5" w14:textId="77777777" w:rsidR="009E2DA7" w:rsidRPr="00A31012" w:rsidRDefault="009E2DA7" w:rsidP="00C734FB">
            <w:pPr>
              <w:ind w:left="0" w:firstLine="0"/>
            </w:pPr>
            <w:r w:rsidRPr="00A31012">
              <w:t>17</w:t>
            </w:r>
          </w:p>
        </w:tc>
        <w:tc>
          <w:tcPr>
            <w:tcW w:w="1826" w:type="dxa"/>
          </w:tcPr>
          <w:p w14:paraId="14704CC6" w14:textId="77777777" w:rsidR="009E2DA7" w:rsidRPr="00A31012" w:rsidRDefault="009E2DA7" w:rsidP="00C734FB"/>
        </w:tc>
        <w:tc>
          <w:tcPr>
            <w:tcW w:w="2810" w:type="dxa"/>
          </w:tcPr>
          <w:p w14:paraId="333E0BE4" w14:textId="77777777" w:rsidR="009E2DA7" w:rsidRPr="00A31012" w:rsidRDefault="009E2DA7" w:rsidP="009E2DA7">
            <w:pPr>
              <w:ind w:left="0" w:firstLine="0"/>
            </w:pPr>
            <w:r w:rsidRPr="00A31012">
              <w:t>tên tài khoản hoặc nhập khẩu bỏ trống</w:t>
            </w:r>
          </w:p>
        </w:tc>
        <w:tc>
          <w:tcPr>
            <w:tcW w:w="2410" w:type="dxa"/>
          </w:tcPr>
          <w:p w14:paraId="6E5AFA00" w14:textId="77777777" w:rsidR="009E2DA7" w:rsidRPr="00A31012" w:rsidRDefault="009E2DA7" w:rsidP="00C734FB">
            <w:pPr>
              <w:ind w:left="0" w:firstLine="0"/>
            </w:pPr>
            <w:r w:rsidRPr="00A31012">
              <w:t>Thông báo yêu cầu nhập</w:t>
            </w:r>
          </w:p>
        </w:tc>
        <w:tc>
          <w:tcPr>
            <w:tcW w:w="1275" w:type="dxa"/>
          </w:tcPr>
          <w:p w14:paraId="3335B97A" w14:textId="77777777" w:rsidR="009E2DA7" w:rsidRPr="00A31012" w:rsidRDefault="009E2DA7" w:rsidP="009E2DA7">
            <w:pPr>
              <w:ind w:left="0" w:firstLine="0"/>
              <w:jc w:val="center"/>
            </w:pPr>
            <w:r w:rsidRPr="00A31012">
              <w:t>Đạt</w:t>
            </w:r>
          </w:p>
        </w:tc>
      </w:tr>
      <w:tr w:rsidR="009E2DA7" w:rsidRPr="00A31012" w14:paraId="53649F67" w14:textId="77777777" w:rsidTr="009E2DA7">
        <w:trPr>
          <w:jc w:val="center"/>
        </w:trPr>
        <w:tc>
          <w:tcPr>
            <w:tcW w:w="746" w:type="dxa"/>
          </w:tcPr>
          <w:p w14:paraId="79515BA7" w14:textId="77777777" w:rsidR="009E2DA7" w:rsidRPr="00A31012" w:rsidRDefault="009E2DA7" w:rsidP="00C734FB">
            <w:pPr>
              <w:ind w:left="0" w:firstLine="0"/>
            </w:pPr>
            <w:r w:rsidRPr="00A31012">
              <w:t>18</w:t>
            </w:r>
          </w:p>
        </w:tc>
        <w:tc>
          <w:tcPr>
            <w:tcW w:w="1826" w:type="dxa"/>
          </w:tcPr>
          <w:p w14:paraId="4135FD98" w14:textId="77777777" w:rsidR="009E2DA7" w:rsidRPr="00A31012" w:rsidRDefault="009E2DA7" w:rsidP="00C734FB">
            <w:pPr>
              <w:ind w:left="0" w:firstLine="0"/>
            </w:pPr>
            <w:r w:rsidRPr="00A31012">
              <w:t>Thêm tiểu sử</w:t>
            </w:r>
          </w:p>
        </w:tc>
        <w:tc>
          <w:tcPr>
            <w:tcW w:w="2810" w:type="dxa"/>
          </w:tcPr>
          <w:p w14:paraId="4F4E87A9" w14:textId="77777777" w:rsidR="009E2DA7" w:rsidRPr="00A31012" w:rsidRDefault="009E2DA7" w:rsidP="00C734FB">
            <w:r w:rsidRPr="00A31012">
              <w:t>Thông tin tiểu sử của người thêm</w:t>
            </w:r>
          </w:p>
        </w:tc>
        <w:tc>
          <w:tcPr>
            <w:tcW w:w="2410" w:type="dxa"/>
          </w:tcPr>
          <w:p w14:paraId="12B73743" w14:textId="77777777" w:rsidR="009E2DA7" w:rsidRPr="00A31012" w:rsidRDefault="009E2DA7" w:rsidP="00C734FB">
            <w:pPr>
              <w:ind w:left="0" w:firstLine="0"/>
            </w:pPr>
            <w:r w:rsidRPr="00A31012">
              <w:t>Thông báo thêm thành công</w:t>
            </w:r>
          </w:p>
        </w:tc>
        <w:tc>
          <w:tcPr>
            <w:tcW w:w="1275" w:type="dxa"/>
          </w:tcPr>
          <w:p w14:paraId="19CFC927" w14:textId="77777777" w:rsidR="009E2DA7" w:rsidRPr="00A31012" w:rsidRDefault="009E2DA7" w:rsidP="0049451F">
            <w:pPr>
              <w:keepNext/>
              <w:ind w:left="0" w:firstLine="0"/>
              <w:jc w:val="center"/>
            </w:pPr>
            <w:r w:rsidRPr="00A31012">
              <w:t>Đạt</w:t>
            </w:r>
          </w:p>
        </w:tc>
      </w:tr>
    </w:tbl>
    <w:p w14:paraId="56442223" w14:textId="77777777" w:rsidR="009E2DA7" w:rsidRPr="00A31012" w:rsidRDefault="0049451F" w:rsidP="0049451F">
      <w:pPr>
        <w:pStyle w:val="Caption"/>
      </w:pPr>
      <w:bookmarkStart w:id="295" w:name="_Toc185540976"/>
      <w:r>
        <w:t xml:space="preserve">Bảng </w:t>
      </w:r>
      <w:fldSimple w:instr=" SEQ Bảng \* ARABIC ">
        <w:r>
          <w:rPr>
            <w:noProof/>
          </w:rPr>
          <w:t>11</w:t>
        </w:r>
      </w:fldSimple>
      <w:r w:rsidRPr="0049451F">
        <w:t>: Kiểm thử hệ thống</w:t>
      </w:r>
      <w:bookmarkEnd w:id="295"/>
    </w:p>
    <w:p w14:paraId="130589C0" w14:textId="0704265B" w:rsidR="00B878D7" w:rsidRPr="00B878D7" w:rsidRDefault="00B878D7" w:rsidP="00B878D7">
      <w:pPr>
        <w:pStyle w:val="Heading1"/>
        <w:numPr>
          <w:ilvl w:val="0"/>
          <w:numId w:val="0"/>
        </w:numPr>
        <w:ind w:left="432"/>
      </w:pPr>
      <w:bookmarkStart w:id="296" w:name="_Toc185540445"/>
      <w:bookmarkStart w:id="297" w:name="_Toc185541955"/>
      <w:bookmarkStart w:id="298" w:name="_Toc185542074"/>
      <w:r w:rsidRPr="00B878D7">
        <w:br w:type="page"/>
      </w:r>
      <w:bookmarkStart w:id="299" w:name="_Toc185550500"/>
      <w:r w:rsidRPr="00B878D7">
        <w:lastRenderedPageBreak/>
        <w:t xml:space="preserve">KẾT LUẬN </w:t>
      </w:r>
      <w:bookmarkEnd w:id="299"/>
    </w:p>
    <w:p w14:paraId="56824E2F" w14:textId="77777777" w:rsidR="00B878D7" w:rsidRPr="00B878D7" w:rsidRDefault="00B878D7" w:rsidP="00B878D7"/>
    <w:p w14:paraId="33ABCDCC" w14:textId="77777777" w:rsidR="00C85CC1" w:rsidRPr="000F0769" w:rsidRDefault="00C85CC1" w:rsidP="00B878D7">
      <w:r w:rsidRPr="00C85CC1">
        <w:t xml:space="preserve">Qua quá trình thực hiện đề tài </w:t>
      </w:r>
      <w:r w:rsidRPr="00C85CC1">
        <w:rPr>
          <w:b/>
          <w:bCs/>
        </w:rPr>
        <w:t>“Xây dựng website quản lý gia phả cho dòng họ Ngô”</w:t>
      </w:r>
      <w:r w:rsidRPr="00C85CC1">
        <w:t>, em đã hoàn thành việc xây dựng một website với các chức năng đơn giản, dễ sử dụng, hỗ trợ dòng họ trong việc quản lý thông tin gia phả. Đồng thời, em đã có cơ hội tìm hiểu, học hỏi thêm nhiều kinh nghiệm cũng như kiến thức, vận dụng những kỹ năng sẵn có để phát triển một ứng dụng trên nền tảng web</w:t>
      </w:r>
    </w:p>
    <w:p w14:paraId="7EE0EEA7" w14:textId="35C3CD68" w:rsidR="00B878D7" w:rsidRPr="00B878D7" w:rsidRDefault="00B878D7" w:rsidP="00B878D7">
      <w:r w:rsidRPr="00B878D7">
        <w:rPr>
          <w:rFonts w:ascii="Segoe UI Symbol" w:hAnsi="Segoe UI Symbol" w:cs="Segoe UI Symbol"/>
        </w:rPr>
        <w:t>❖</w:t>
      </w:r>
      <w:r w:rsidRPr="00B878D7">
        <w:t xml:space="preserve"> Những kết quả đạt được trong quá trình thực hiện đồ án:</w:t>
      </w:r>
    </w:p>
    <w:p w14:paraId="163073BB" w14:textId="097A66E8" w:rsidR="00B878D7" w:rsidRPr="00B878D7" w:rsidRDefault="00B878D7" w:rsidP="00B958FF">
      <w:pPr>
        <w:pStyle w:val="ListParagraph"/>
        <w:numPr>
          <w:ilvl w:val="0"/>
          <w:numId w:val="24"/>
        </w:numPr>
      </w:pPr>
      <w:r w:rsidRPr="00B878D7">
        <w:t>Về công nghệ:</w:t>
      </w:r>
    </w:p>
    <w:p w14:paraId="35D4D556" w14:textId="77777777" w:rsidR="00C85CC1" w:rsidRPr="000F0769" w:rsidRDefault="00B878D7" w:rsidP="00C85CC1">
      <w:r w:rsidRPr="00B878D7">
        <w:t xml:space="preserve">● </w:t>
      </w:r>
      <w:r w:rsidR="00C85CC1" w:rsidRPr="00C85CC1">
        <w:t>Biết cách sử dụng các công cụ hỗ trợ lập trình, hệ quản trị cơ sở dữ liệu, và công cụ quản lý như Git, Visual Studio, Nuxt.js, và MongoDB Atlas.</w:t>
      </w:r>
    </w:p>
    <w:p w14:paraId="0E2DA6F2" w14:textId="3C56A493" w:rsidR="00B878D7" w:rsidRPr="000F0769" w:rsidRDefault="00B878D7" w:rsidP="00B958FF">
      <w:r w:rsidRPr="00C85CC1">
        <w:t xml:space="preserve">● </w:t>
      </w:r>
      <w:r w:rsidR="00B958FF" w:rsidRPr="00B958FF">
        <w:t>Hiểu rõ hơn về ngôn ngữ lập trình JavaScript,, framework Nuxt.js (Vue.js), C# .NET, và hệ quản trị cơ sở dữ liệu NoSQL MongoDB</w:t>
      </w:r>
      <w:r w:rsidRPr="000F0769">
        <w:t>.</w:t>
      </w:r>
    </w:p>
    <w:p w14:paraId="21FA00CB" w14:textId="77777777" w:rsidR="00B958FF" w:rsidRPr="000F0769" w:rsidRDefault="00B878D7" w:rsidP="00B958FF">
      <w:r w:rsidRPr="000F0769">
        <w:t xml:space="preserve">● </w:t>
      </w:r>
      <w:r w:rsidR="00B958FF" w:rsidRPr="00B958FF">
        <w:t>Biết cách phân tích và thiết kế hệ thống UML, sử dụng các công cụ như draw.io và dbdiagram.io để trực quan hóa cấu trúc dữ liệu và luồng xử lý.</w:t>
      </w:r>
    </w:p>
    <w:p w14:paraId="7B65094D" w14:textId="0371530B" w:rsidR="00B878D7" w:rsidRPr="00B958FF" w:rsidRDefault="00B878D7" w:rsidP="00B958FF">
      <w:pPr>
        <w:pStyle w:val="ListParagraph"/>
        <w:numPr>
          <w:ilvl w:val="0"/>
          <w:numId w:val="24"/>
        </w:numPr>
        <w:rPr>
          <w:lang w:val="en-US"/>
        </w:rPr>
      </w:pPr>
      <w:proofErr w:type="spellStart"/>
      <w:r w:rsidRPr="00B958FF">
        <w:rPr>
          <w:lang w:val="en-US"/>
        </w:rPr>
        <w:t>Về</w:t>
      </w:r>
      <w:proofErr w:type="spellEnd"/>
      <w:r w:rsidRPr="00B958FF">
        <w:rPr>
          <w:lang w:val="en-US"/>
        </w:rPr>
        <w:t xml:space="preserve"> </w:t>
      </w:r>
      <w:proofErr w:type="spellStart"/>
      <w:r w:rsidRPr="00B958FF">
        <w:rPr>
          <w:lang w:val="en-US"/>
        </w:rPr>
        <w:t>chương</w:t>
      </w:r>
      <w:proofErr w:type="spellEnd"/>
      <w:r w:rsidRPr="00B958FF">
        <w:rPr>
          <w:lang w:val="en-US"/>
        </w:rPr>
        <w:t xml:space="preserve"> </w:t>
      </w:r>
      <w:proofErr w:type="spellStart"/>
      <w:r w:rsidRPr="00B958FF">
        <w:rPr>
          <w:lang w:val="en-US"/>
        </w:rPr>
        <w:t>trình</w:t>
      </w:r>
      <w:proofErr w:type="spellEnd"/>
      <w:r w:rsidRPr="00B958FF">
        <w:rPr>
          <w:lang w:val="en-US"/>
        </w:rPr>
        <w:t>:</w:t>
      </w:r>
    </w:p>
    <w:p w14:paraId="1029A532" w14:textId="421DC477" w:rsidR="00B958FF" w:rsidRDefault="00B878D7" w:rsidP="00B878D7">
      <w:pPr>
        <w:rPr>
          <w:lang w:val="en-US"/>
        </w:rPr>
      </w:pPr>
      <w:r w:rsidRPr="00B878D7">
        <w:rPr>
          <w:lang w:val="en-US"/>
        </w:rPr>
        <w:t xml:space="preserve">● </w:t>
      </w:r>
      <w:r w:rsidR="00B958FF" w:rsidRPr="00B958FF">
        <w:t>Xây dựng website gọn nhẹ, dễ dàng truy cập và sử dụng trên các thiết bị khác nhau</w:t>
      </w:r>
    </w:p>
    <w:p w14:paraId="3A584D13" w14:textId="463691A8" w:rsidR="00B878D7" w:rsidRDefault="00B878D7" w:rsidP="00B958FF">
      <w:pPr>
        <w:rPr>
          <w:lang w:val="en-US"/>
        </w:rPr>
      </w:pPr>
      <w:r w:rsidRPr="00B878D7">
        <w:rPr>
          <w:lang w:val="en-US"/>
        </w:rPr>
        <w:t xml:space="preserve">● </w:t>
      </w:r>
      <w:r w:rsidR="00B958FF" w:rsidRPr="00B958FF">
        <w:t xml:space="preserve">Ứng dụng có tốc độ phản hồi nhanh, mang lại trải nghiệm mượt mà cho người </w:t>
      </w:r>
      <w:proofErr w:type="gramStart"/>
      <w:r w:rsidR="00B958FF" w:rsidRPr="00B958FF">
        <w:t>dùng.</w:t>
      </w:r>
      <w:r w:rsidRPr="00B878D7">
        <w:rPr>
          <w:lang w:val="en-US"/>
        </w:rPr>
        <w:t>.</w:t>
      </w:r>
      <w:proofErr w:type="gramEnd"/>
    </w:p>
    <w:p w14:paraId="66854E9F" w14:textId="535CD409" w:rsidR="00B958FF" w:rsidRPr="00B878D7" w:rsidRDefault="00B958FF" w:rsidP="001D7D57">
      <w:pPr>
        <w:rPr>
          <w:lang w:val="en-US"/>
        </w:rPr>
      </w:pPr>
      <w:r w:rsidRPr="00B878D7">
        <w:rPr>
          <w:lang w:val="en-US"/>
        </w:rPr>
        <w:t xml:space="preserve">● </w:t>
      </w:r>
      <w:r w:rsidRPr="00B958FF">
        <w:t>Hỗ trợ người dùng quản lý và tra cứu thông tin gia phả một cách tiện lợi.</w:t>
      </w:r>
    </w:p>
    <w:p w14:paraId="6891B28F" w14:textId="77777777" w:rsidR="00B878D7" w:rsidRPr="00B878D7" w:rsidRDefault="00B878D7" w:rsidP="00B878D7">
      <w:pPr>
        <w:rPr>
          <w:lang w:val="en-US"/>
        </w:rPr>
      </w:pPr>
      <w:r w:rsidRPr="00B878D7">
        <w:rPr>
          <w:rFonts w:ascii="Segoe UI Symbol" w:hAnsi="Segoe UI Symbol" w:cs="Segoe UI Symbol"/>
          <w:lang w:val="en-US"/>
        </w:rPr>
        <w:t>❖</w:t>
      </w:r>
      <w:r w:rsidRPr="00B878D7">
        <w:rPr>
          <w:lang w:val="en-US"/>
        </w:rPr>
        <w:t xml:space="preserve"> </w:t>
      </w:r>
      <w:proofErr w:type="spellStart"/>
      <w:r w:rsidRPr="00B878D7">
        <w:rPr>
          <w:lang w:val="en-US"/>
        </w:rPr>
        <w:t>Những</w:t>
      </w:r>
      <w:proofErr w:type="spellEnd"/>
      <w:r w:rsidRPr="00B878D7">
        <w:rPr>
          <w:lang w:val="en-US"/>
        </w:rPr>
        <w:t xml:space="preserve"> </w:t>
      </w:r>
      <w:proofErr w:type="spellStart"/>
      <w:r w:rsidRPr="00B878D7">
        <w:rPr>
          <w:lang w:val="en-US"/>
        </w:rPr>
        <w:t>hạn</w:t>
      </w:r>
      <w:proofErr w:type="spellEnd"/>
      <w:r w:rsidRPr="00B878D7">
        <w:rPr>
          <w:lang w:val="en-US"/>
        </w:rPr>
        <w:t xml:space="preserve"> </w:t>
      </w:r>
      <w:proofErr w:type="spellStart"/>
      <w:r w:rsidRPr="00B878D7">
        <w:rPr>
          <w:lang w:val="en-US"/>
        </w:rPr>
        <w:t>chế</w:t>
      </w:r>
      <w:proofErr w:type="spellEnd"/>
      <w:r w:rsidRPr="00B878D7">
        <w:rPr>
          <w:lang w:val="en-US"/>
        </w:rPr>
        <w:t xml:space="preserve"> </w:t>
      </w:r>
      <w:proofErr w:type="spellStart"/>
      <w:r w:rsidRPr="00B878D7">
        <w:rPr>
          <w:lang w:val="en-US"/>
        </w:rPr>
        <w:t>còn</w:t>
      </w:r>
      <w:proofErr w:type="spellEnd"/>
      <w:r w:rsidRPr="00B878D7">
        <w:rPr>
          <w:lang w:val="en-US"/>
        </w:rPr>
        <w:t xml:space="preserve"> </w:t>
      </w:r>
      <w:proofErr w:type="spellStart"/>
      <w:r w:rsidRPr="00B878D7">
        <w:rPr>
          <w:lang w:val="en-US"/>
        </w:rPr>
        <w:t>tồn</w:t>
      </w:r>
      <w:proofErr w:type="spellEnd"/>
      <w:r w:rsidRPr="00B878D7">
        <w:rPr>
          <w:lang w:val="en-US"/>
        </w:rPr>
        <w:t xml:space="preserve"> </w:t>
      </w:r>
      <w:proofErr w:type="spellStart"/>
      <w:r w:rsidRPr="00B878D7">
        <w:rPr>
          <w:lang w:val="en-US"/>
        </w:rPr>
        <w:t>đọng</w:t>
      </w:r>
      <w:proofErr w:type="spellEnd"/>
      <w:r w:rsidRPr="00B878D7">
        <w:rPr>
          <w:lang w:val="en-US"/>
        </w:rPr>
        <w:t>:</w:t>
      </w:r>
    </w:p>
    <w:p w14:paraId="07C94F1C" w14:textId="5D25F6DF" w:rsidR="00B878D7" w:rsidRPr="00B958FF" w:rsidRDefault="00B958FF" w:rsidP="001D7D57">
      <w:pPr>
        <w:pStyle w:val="ListParagraph"/>
        <w:numPr>
          <w:ilvl w:val="0"/>
          <w:numId w:val="38"/>
        </w:numPr>
        <w:spacing w:before="0"/>
        <w:ind w:left="1298" w:hanging="357"/>
        <w:rPr>
          <w:lang w:val="en-US"/>
        </w:rPr>
      </w:pPr>
      <w:r w:rsidRPr="00B958FF">
        <w:t>Giao diện chưa được tối ưu hoàn toàn cho nhiều thiết bị với kích thước màn hình khác nhau</w:t>
      </w:r>
      <w:r w:rsidR="00B878D7" w:rsidRPr="00B958FF">
        <w:rPr>
          <w:lang w:val="en-US"/>
        </w:rPr>
        <w:t>.</w:t>
      </w:r>
    </w:p>
    <w:p w14:paraId="1FAD7BDC" w14:textId="1D395944" w:rsidR="00B878D7" w:rsidRPr="00B958FF" w:rsidRDefault="00B958FF" w:rsidP="001D7D57">
      <w:pPr>
        <w:pStyle w:val="ListParagraph"/>
        <w:numPr>
          <w:ilvl w:val="0"/>
          <w:numId w:val="38"/>
        </w:numPr>
        <w:spacing w:before="0"/>
        <w:ind w:left="1298" w:hanging="357"/>
        <w:rPr>
          <w:lang w:val="en-US"/>
        </w:rPr>
      </w:pPr>
      <w:r w:rsidRPr="00B958FF">
        <w:t>Chưa kiểm thử đầy đủ tất cả các trường hợp có thể xảy ra trong thực tế</w:t>
      </w:r>
      <w:r w:rsidR="00B878D7" w:rsidRPr="00B958FF">
        <w:rPr>
          <w:lang w:val="en-US"/>
        </w:rPr>
        <w:t>.</w:t>
      </w:r>
    </w:p>
    <w:p w14:paraId="7AA3C684" w14:textId="2C7CA317" w:rsidR="00B878D7" w:rsidRPr="00B958FF" w:rsidRDefault="00B958FF" w:rsidP="001D7D57">
      <w:pPr>
        <w:pStyle w:val="ListParagraph"/>
        <w:numPr>
          <w:ilvl w:val="0"/>
          <w:numId w:val="38"/>
        </w:numPr>
        <w:spacing w:before="0"/>
        <w:ind w:left="1298" w:hanging="357"/>
        <w:rPr>
          <w:lang w:val="en-US"/>
        </w:rPr>
      </w:pPr>
      <w:r w:rsidRPr="00B958FF">
        <w:t>Thiết kế cơ sở dữ liệu còn đơn giản, chưa đáp ứng được những trường hợp phức tạp hơn</w:t>
      </w:r>
      <w:r w:rsidR="00B878D7" w:rsidRPr="00B958FF">
        <w:rPr>
          <w:lang w:val="en-US"/>
        </w:rPr>
        <w:t>.</w:t>
      </w:r>
    </w:p>
    <w:p w14:paraId="4078B966" w14:textId="77777777" w:rsidR="00B878D7" w:rsidRPr="00B878D7" w:rsidRDefault="00B878D7" w:rsidP="00B878D7">
      <w:pPr>
        <w:rPr>
          <w:lang w:val="en-US"/>
        </w:rPr>
      </w:pPr>
      <w:r w:rsidRPr="00B878D7">
        <w:rPr>
          <w:rFonts w:ascii="Segoe UI Symbol" w:hAnsi="Segoe UI Symbol" w:cs="Segoe UI Symbol"/>
          <w:lang w:val="en-US"/>
        </w:rPr>
        <w:t>❖</w:t>
      </w:r>
      <w:r w:rsidRPr="00B878D7">
        <w:rPr>
          <w:lang w:val="en-US"/>
        </w:rPr>
        <w:t xml:space="preserve"> </w:t>
      </w:r>
      <w:proofErr w:type="spellStart"/>
      <w:r w:rsidRPr="00B878D7">
        <w:rPr>
          <w:lang w:val="en-US"/>
        </w:rPr>
        <w:t>Hướng</w:t>
      </w:r>
      <w:proofErr w:type="spellEnd"/>
      <w:r w:rsidRPr="00B878D7">
        <w:rPr>
          <w:lang w:val="en-US"/>
        </w:rPr>
        <w:t xml:space="preserve"> </w:t>
      </w:r>
      <w:proofErr w:type="spellStart"/>
      <w:r w:rsidRPr="00B878D7">
        <w:rPr>
          <w:lang w:val="en-US"/>
        </w:rPr>
        <w:t>phát</w:t>
      </w:r>
      <w:proofErr w:type="spellEnd"/>
      <w:r w:rsidRPr="00B878D7">
        <w:rPr>
          <w:lang w:val="en-US"/>
        </w:rPr>
        <w:t xml:space="preserve"> </w:t>
      </w:r>
      <w:proofErr w:type="spellStart"/>
      <w:r w:rsidRPr="00B878D7">
        <w:rPr>
          <w:lang w:val="en-US"/>
        </w:rPr>
        <w:t>triển</w:t>
      </w:r>
      <w:proofErr w:type="spellEnd"/>
    </w:p>
    <w:p w14:paraId="56C136FF" w14:textId="09FDD41C" w:rsidR="00B958FF" w:rsidRDefault="00B958FF" w:rsidP="001D7D57">
      <w:pPr>
        <w:pStyle w:val="ListParagraph"/>
        <w:numPr>
          <w:ilvl w:val="0"/>
          <w:numId w:val="39"/>
        </w:numPr>
        <w:spacing w:before="0"/>
        <w:ind w:left="1298" w:hanging="357"/>
        <w:rPr>
          <w:lang w:val="en-US"/>
        </w:rPr>
      </w:pPr>
      <w:proofErr w:type="spellStart"/>
      <w:r w:rsidRPr="00B958FF">
        <w:rPr>
          <w:lang w:val="en-US"/>
        </w:rPr>
        <w:t>Phát</w:t>
      </w:r>
      <w:proofErr w:type="spellEnd"/>
      <w:r w:rsidRPr="00B958FF">
        <w:rPr>
          <w:lang w:val="en-US"/>
        </w:rPr>
        <w:t xml:space="preserve"> </w:t>
      </w:r>
      <w:proofErr w:type="spellStart"/>
      <w:r w:rsidRPr="00B958FF">
        <w:rPr>
          <w:lang w:val="en-US"/>
        </w:rPr>
        <w:t>triển</w:t>
      </w:r>
      <w:proofErr w:type="spellEnd"/>
      <w:r w:rsidRPr="00B958FF">
        <w:rPr>
          <w:lang w:val="en-US"/>
        </w:rPr>
        <w:t xml:space="preserve"> website </w:t>
      </w:r>
      <w:proofErr w:type="spellStart"/>
      <w:r w:rsidRPr="00B958FF">
        <w:rPr>
          <w:lang w:val="en-US"/>
        </w:rPr>
        <w:t>tối</w:t>
      </w:r>
      <w:proofErr w:type="spellEnd"/>
      <w:r w:rsidRPr="00B958FF">
        <w:rPr>
          <w:lang w:val="en-US"/>
        </w:rPr>
        <w:t xml:space="preserve"> </w:t>
      </w:r>
      <w:proofErr w:type="spellStart"/>
      <w:r w:rsidRPr="00B958FF">
        <w:rPr>
          <w:lang w:val="en-US"/>
        </w:rPr>
        <w:t>ưu</w:t>
      </w:r>
      <w:proofErr w:type="spellEnd"/>
      <w:r w:rsidRPr="00B958FF">
        <w:rPr>
          <w:lang w:val="en-US"/>
        </w:rPr>
        <w:t xml:space="preserve"> </w:t>
      </w:r>
      <w:proofErr w:type="spellStart"/>
      <w:r w:rsidRPr="00B958FF">
        <w:rPr>
          <w:lang w:val="en-US"/>
        </w:rPr>
        <w:t>hơn</w:t>
      </w:r>
      <w:proofErr w:type="spellEnd"/>
      <w:r w:rsidRPr="00B958FF">
        <w:rPr>
          <w:lang w:val="en-US"/>
        </w:rPr>
        <w:t xml:space="preserve"> </w:t>
      </w:r>
      <w:proofErr w:type="spellStart"/>
      <w:r w:rsidRPr="00B958FF">
        <w:rPr>
          <w:lang w:val="en-US"/>
        </w:rPr>
        <w:t>với</w:t>
      </w:r>
      <w:proofErr w:type="spellEnd"/>
      <w:r w:rsidRPr="00B958FF">
        <w:rPr>
          <w:lang w:val="en-US"/>
        </w:rPr>
        <w:t xml:space="preserve"> </w:t>
      </w:r>
      <w:proofErr w:type="spellStart"/>
      <w:r w:rsidRPr="00B958FF">
        <w:rPr>
          <w:lang w:val="en-US"/>
        </w:rPr>
        <w:t>các</w:t>
      </w:r>
      <w:proofErr w:type="spellEnd"/>
      <w:r w:rsidRPr="00B958FF">
        <w:rPr>
          <w:lang w:val="en-US"/>
        </w:rPr>
        <w:t xml:space="preserve"> </w:t>
      </w:r>
      <w:proofErr w:type="spellStart"/>
      <w:r w:rsidRPr="00B958FF">
        <w:rPr>
          <w:lang w:val="en-US"/>
        </w:rPr>
        <w:t>kích</w:t>
      </w:r>
      <w:proofErr w:type="spellEnd"/>
      <w:r w:rsidRPr="00B958FF">
        <w:rPr>
          <w:lang w:val="en-US"/>
        </w:rPr>
        <w:t xml:space="preserve"> </w:t>
      </w:r>
      <w:proofErr w:type="spellStart"/>
      <w:r w:rsidRPr="00B958FF">
        <w:rPr>
          <w:lang w:val="en-US"/>
        </w:rPr>
        <w:t>thước</w:t>
      </w:r>
      <w:proofErr w:type="spellEnd"/>
      <w:r w:rsidRPr="00B958FF">
        <w:rPr>
          <w:lang w:val="en-US"/>
        </w:rPr>
        <w:t xml:space="preserve"> </w:t>
      </w:r>
      <w:proofErr w:type="spellStart"/>
      <w:r w:rsidRPr="00B958FF">
        <w:rPr>
          <w:lang w:val="en-US"/>
        </w:rPr>
        <w:t>màn</w:t>
      </w:r>
      <w:proofErr w:type="spellEnd"/>
      <w:r w:rsidRPr="00B958FF">
        <w:rPr>
          <w:lang w:val="en-US"/>
        </w:rPr>
        <w:t xml:space="preserve"> </w:t>
      </w:r>
      <w:proofErr w:type="spellStart"/>
      <w:r w:rsidRPr="00B958FF">
        <w:rPr>
          <w:lang w:val="en-US"/>
        </w:rPr>
        <w:t>hình</w:t>
      </w:r>
      <w:proofErr w:type="spellEnd"/>
      <w:r w:rsidRPr="00B958FF">
        <w:rPr>
          <w:lang w:val="en-US"/>
        </w:rPr>
        <w:t xml:space="preserve"> </w:t>
      </w:r>
      <w:proofErr w:type="spellStart"/>
      <w:r w:rsidRPr="00B958FF">
        <w:rPr>
          <w:lang w:val="en-US"/>
        </w:rPr>
        <w:t>khác</w:t>
      </w:r>
      <w:proofErr w:type="spellEnd"/>
      <w:r w:rsidRPr="00B958FF">
        <w:rPr>
          <w:lang w:val="en-US"/>
        </w:rPr>
        <w:t xml:space="preserve"> </w:t>
      </w:r>
      <w:proofErr w:type="spellStart"/>
      <w:r w:rsidRPr="00B958FF">
        <w:rPr>
          <w:lang w:val="en-US"/>
        </w:rPr>
        <w:t>nhau</w:t>
      </w:r>
      <w:proofErr w:type="spellEnd"/>
    </w:p>
    <w:p w14:paraId="167880FD" w14:textId="07049EAC" w:rsidR="00B958FF" w:rsidRDefault="001D7D57" w:rsidP="001D7D57">
      <w:pPr>
        <w:pStyle w:val="ListParagraph"/>
        <w:numPr>
          <w:ilvl w:val="0"/>
          <w:numId w:val="39"/>
        </w:numPr>
        <w:spacing w:before="0"/>
        <w:ind w:left="1298" w:hanging="357"/>
        <w:rPr>
          <w:lang w:val="en-US"/>
        </w:rPr>
      </w:pPr>
      <w:proofErr w:type="spellStart"/>
      <w:r>
        <w:rPr>
          <w:lang w:val="en-US"/>
        </w:rPr>
        <w:t>Bổ</w:t>
      </w:r>
      <w:proofErr w:type="spellEnd"/>
      <w:r>
        <w:rPr>
          <w:lang w:val="en-US"/>
        </w:rPr>
        <w:t xml:space="preserve"> sung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diễn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sắp</w:t>
      </w:r>
      <w:proofErr w:type="spellEnd"/>
      <w:r>
        <w:rPr>
          <w:lang w:val="en-US"/>
        </w:rPr>
        <w:t xml:space="preserve"> </w:t>
      </w:r>
      <w:proofErr w:type="spellStart"/>
      <w:r>
        <w:rPr>
          <w:lang w:val="en-US"/>
        </w:rPr>
        <w:t>tới</w:t>
      </w:r>
      <w:proofErr w:type="spellEnd"/>
    </w:p>
    <w:p w14:paraId="79E0C3A0" w14:textId="2AC84856" w:rsidR="001D7D57" w:rsidRPr="001D7D57" w:rsidRDefault="001D7D57" w:rsidP="001D7D57">
      <w:pPr>
        <w:pStyle w:val="ListParagraph"/>
        <w:numPr>
          <w:ilvl w:val="0"/>
          <w:numId w:val="39"/>
        </w:numPr>
        <w:spacing w:before="0"/>
        <w:ind w:left="1298" w:hanging="357"/>
        <w:rPr>
          <w:lang w:val="en-US"/>
        </w:rPr>
      </w:pPr>
      <w:r>
        <w:rPr>
          <w:lang w:val="en-US"/>
        </w:rPr>
        <w:t xml:space="preserve">Cho </w:t>
      </w:r>
      <w:proofErr w:type="spellStart"/>
      <w:r>
        <w:rPr>
          <w:lang w:val="en-US"/>
        </w:rPr>
        <w:t>phép</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 xml:space="preserve"> ở </w:t>
      </w:r>
      <w:proofErr w:type="spellStart"/>
      <w:r>
        <w:rPr>
          <w:lang w:val="en-US"/>
        </w:rPr>
        <w:t>bên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vợ</w:t>
      </w:r>
      <w:proofErr w:type="spellEnd"/>
      <w:r>
        <w:rPr>
          <w:lang w:val="en-US"/>
        </w:rPr>
        <w:t xml:space="preserve"> (</w:t>
      </w:r>
      <w:proofErr w:type="spellStart"/>
      <w:r>
        <w:rPr>
          <w:lang w:val="en-US"/>
        </w:rPr>
        <w:t>cưới</w:t>
      </w:r>
      <w:proofErr w:type="spellEnd"/>
      <w:r>
        <w:rPr>
          <w:lang w:val="en-US"/>
        </w:rPr>
        <w:t xml:space="preserve"> </w:t>
      </w:r>
      <w:proofErr w:type="spellStart"/>
      <w:r>
        <w:rPr>
          <w:lang w:val="en-US"/>
        </w:rPr>
        <w:t>người</w:t>
      </w:r>
      <w:proofErr w:type="spellEnd"/>
      <w:r>
        <w:rPr>
          <w:lang w:val="en-US"/>
        </w:rPr>
        <w:t xml:space="preserve"> con </w:t>
      </w:r>
      <w:proofErr w:type="spellStart"/>
      <w:r>
        <w:rPr>
          <w:lang w:val="en-US"/>
        </w:rPr>
        <w:t>trai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w:t>
      </w:r>
      <w:r w:rsidRPr="001D7D57">
        <w:rPr>
          <w:lang w:val="en-US"/>
        </w:rPr>
        <w:t xml:space="preserve"> </w:t>
      </w:r>
    </w:p>
    <w:p w14:paraId="142BF2B8" w14:textId="5A16ADFF" w:rsidR="00B958FF" w:rsidRPr="00B958FF" w:rsidRDefault="00B958FF" w:rsidP="00B958FF">
      <w:pPr>
        <w:rPr>
          <w:lang w:val="en-US"/>
        </w:rPr>
      </w:pPr>
    </w:p>
    <w:p w14:paraId="44249EE5" w14:textId="544D1AAD" w:rsidR="00B958FF" w:rsidRPr="00B958FF" w:rsidRDefault="00B958FF" w:rsidP="001A26C7">
      <w:pPr>
        <w:ind w:left="0" w:firstLine="0"/>
        <w:rPr>
          <w:lang w:val="en-US"/>
        </w:rPr>
      </w:pPr>
      <w:r>
        <w:rPr>
          <w:lang w:val="en-US"/>
        </w:rPr>
        <w:br w:type="page"/>
      </w:r>
    </w:p>
    <w:p w14:paraId="5EDC16C9" w14:textId="2C1E9361" w:rsidR="005D608C" w:rsidRDefault="0099767C" w:rsidP="009E2DA7">
      <w:pPr>
        <w:pStyle w:val="Heading1"/>
        <w:numPr>
          <w:ilvl w:val="0"/>
          <w:numId w:val="0"/>
        </w:numPr>
        <w:ind w:left="432"/>
        <w:rPr>
          <w:lang w:val="en-US"/>
        </w:rPr>
      </w:pPr>
      <w:bookmarkStart w:id="300" w:name="_Toc185550501"/>
      <w:r w:rsidRPr="00A31012">
        <w:lastRenderedPageBreak/>
        <w:t>TÀI LIỆU HƯỚNG DẪN</w:t>
      </w:r>
      <w:bookmarkEnd w:id="296"/>
      <w:bookmarkEnd w:id="297"/>
      <w:bookmarkEnd w:id="298"/>
      <w:bookmarkEnd w:id="300"/>
    </w:p>
    <w:p w14:paraId="59F8E79E" w14:textId="77777777" w:rsidR="00E0493A" w:rsidRPr="00E0493A" w:rsidRDefault="00E0493A" w:rsidP="00E0493A">
      <w:pPr>
        <w:numPr>
          <w:ilvl w:val="0"/>
          <w:numId w:val="40"/>
        </w:numPr>
        <w:rPr>
          <w:lang w:val="en-US"/>
        </w:rPr>
      </w:pPr>
      <w:r w:rsidRPr="00E0493A">
        <w:rPr>
          <w:lang w:val="en-US"/>
        </w:rPr>
        <w:t xml:space="preserve">Phùng Đức </w:t>
      </w:r>
      <w:proofErr w:type="spellStart"/>
      <w:r w:rsidRPr="00E0493A">
        <w:rPr>
          <w:lang w:val="en-US"/>
        </w:rPr>
        <w:t>Hòa</w:t>
      </w:r>
      <w:proofErr w:type="spellEnd"/>
      <w:r w:rsidRPr="00E0493A">
        <w:rPr>
          <w:lang w:val="en-US"/>
        </w:rPr>
        <w:t xml:space="preserve"> (</w:t>
      </w:r>
      <w:proofErr w:type="spellStart"/>
      <w:r w:rsidRPr="00E0493A">
        <w:rPr>
          <w:lang w:val="en-US"/>
        </w:rPr>
        <w:t>Chủ</w:t>
      </w:r>
      <w:proofErr w:type="spellEnd"/>
      <w:r w:rsidRPr="00E0493A">
        <w:rPr>
          <w:lang w:val="en-US"/>
        </w:rPr>
        <w:t xml:space="preserve"> </w:t>
      </w:r>
      <w:proofErr w:type="spellStart"/>
      <w:r w:rsidRPr="00E0493A">
        <w:rPr>
          <w:lang w:val="en-US"/>
        </w:rPr>
        <w:t>biên</w:t>
      </w:r>
      <w:proofErr w:type="spellEnd"/>
      <w:r w:rsidRPr="00E0493A">
        <w:rPr>
          <w:lang w:val="en-US"/>
        </w:rPr>
        <w:t xml:space="preserve">); Hoàng Quang Huy; Hoàng Văn </w:t>
      </w:r>
      <w:proofErr w:type="spellStart"/>
      <w:r w:rsidRPr="00E0493A">
        <w:rPr>
          <w:lang w:val="en-US"/>
        </w:rPr>
        <w:t>Hoành</w:t>
      </w:r>
      <w:proofErr w:type="spellEnd"/>
      <w:r w:rsidRPr="00E0493A">
        <w:rPr>
          <w:lang w:val="en-US"/>
        </w:rPr>
        <w:t>; Nguyễn Đức Lưu; Trịnh Bá Quý. "</w:t>
      </w:r>
      <w:proofErr w:type="spellStart"/>
      <w:r w:rsidRPr="00E0493A">
        <w:rPr>
          <w:lang w:val="en-US"/>
        </w:rPr>
        <w:t>Giáo</w:t>
      </w:r>
      <w:proofErr w:type="spellEnd"/>
      <w:r w:rsidRPr="00E0493A">
        <w:rPr>
          <w:lang w:val="en-US"/>
        </w:rPr>
        <w:t xml:space="preserve"> </w:t>
      </w:r>
      <w:proofErr w:type="spellStart"/>
      <w:r w:rsidRPr="00E0493A">
        <w:rPr>
          <w:lang w:val="en-US"/>
        </w:rPr>
        <w:t>trình</w:t>
      </w:r>
      <w:proofErr w:type="spellEnd"/>
      <w:r w:rsidRPr="00E0493A">
        <w:rPr>
          <w:lang w:val="en-US"/>
        </w:rPr>
        <w:t xml:space="preserve"> </w:t>
      </w:r>
      <w:proofErr w:type="spellStart"/>
      <w:r w:rsidRPr="00E0493A">
        <w:rPr>
          <w:lang w:val="en-US"/>
        </w:rPr>
        <w:t>Nhập</w:t>
      </w:r>
      <w:proofErr w:type="spellEnd"/>
      <w:r w:rsidRPr="00E0493A">
        <w:rPr>
          <w:lang w:val="en-US"/>
        </w:rPr>
        <w:t xml:space="preserve"> </w:t>
      </w:r>
      <w:proofErr w:type="spellStart"/>
      <w:r w:rsidRPr="00E0493A">
        <w:rPr>
          <w:lang w:val="en-US"/>
        </w:rPr>
        <w:t>môn</w:t>
      </w:r>
      <w:proofErr w:type="spellEnd"/>
      <w:r w:rsidRPr="00E0493A">
        <w:rPr>
          <w:lang w:val="en-US"/>
        </w:rPr>
        <w:t xml:space="preserve"> </w:t>
      </w:r>
      <w:proofErr w:type="spellStart"/>
      <w:r w:rsidRPr="00E0493A">
        <w:rPr>
          <w:lang w:val="en-US"/>
        </w:rPr>
        <w:t>công</w:t>
      </w:r>
      <w:proofErr w:type="spellEnd"/>
      <w:r w:rsidRPr="00E0493A">
        <w:rPr>
          <w:lang w:val="en-US"/>
        </w:rPr>
        <w:t xml:space="preserve"> </w:t>
      </w:r>
      <w:proofErr w:type="spellStart"/>
      <w:r w:rsidRPr="00E0493A">
        <w:rPr>
          <w:lang w:val="en-US"/>
        </w:rPr>
        <w:t>nghệ</w:t>
      </w:r>
      <w:proofErr w:type="spellEnd"/>
      <w:r w:rsidRPr="00E0493A">
        <w:rPr>
          <w:lang w:val="en-US"/>
        </w:rPr>
        <w:t xml:space="preserve"> </w:t>
      </w:r>
      <w:proofErr w:type="spellStart"/>
      <w:r w:rsidRPr="00E0493A">
        <w:rPr>
          <w:lang w:val="en-US"/>
        </w:rPr>
        <w:t>phần</w:t>
      </w:r>
      <w:proofErr w:type="spellEnd"/>
      <w:r w:rsidRPr="00E0493A">
        <w:rPr>
          <w:lang w:val="en-US"/>
        </w:rPr>
        <w:t xml:space="preserve"> </w:t>
      </w:r>
      <w:proofErr w:type="spellStart"/>
      <w:r w:rsidRPr="00E0493A">
        <w:rPr>
          <w:lang w:val="en-US"/>
        </w:rPr>
        <w:t>mềm</w:t>
      </w:r>
      <w:proofErr w:type="spellEnd"/>
      <w:r w:rsidRPr="00E0493A">
        <w:rPr>
          <w:lang w:val="en-US"/>
        </w:rPr>
        <w:t xml:space="preserve">". NXB </w:t>
      </w:r>
      <w:proofErr w:type="spellStart"/>
      <w:r w:rsidRPr="00E0493A">
        <w:rPr>
          <w:lang w:val="en-US"/>
        </w:rPr>
        <w:t>Thống</w:t>
      </w:r>
      <w:proofErr w:type="spellEnd"/>
      <w:r w:rsidRPr="00E0493A">
        <w:rPr>
          <w:lang w:val="en-US"/>
        </w:rPr>
        <w:t xml:space="preserve"> </w:t>
      </w:r>
      <w:proofErr w:type="spellStart"/>
      <w:r w:rsidRPr="00E0493A">
        <w:rPr>
          <w:lang w:val="en-US"/>
        </w:rPr>
        <w:t>kê</w:t>
      </w:r>
      <w:proofErr w:type="spellEnd"/>
      <w:r w:rsidRPr="00E0493A">
        <w:rPr>
          <w:lang w:val="en-US"/>
        </w:rPr>
        <w:t>, 2019.</w:t>
      </w:r>
    </w:p>
    <w:p w14:paraId="3CDA7A08" w14:textId="77777777" w:rsidR="00E0493A" w:rsidRPr="00E0493A" w:rsidRDefault="00E0493A" w:rsidP="00E0493A">
      <w:pPr>
        <w:numPr>
          <w:ilvl w:val="0"/>
          <w:numId w:val="40"/>
        </w:numPr>
        <w:rPr>
          <w:u w:val="single"/>
          <w:lang w:val="en-US"/>
        </w:rPr>
      </w:pPr>
      <w:r w:rsidRPr="00E0493A">
        <w:rPr>
          <w:lang w:val="en-US"/>
        </w:rPr>
        <w:t xml:space="preserve">Nguyễn Thị Thanh </w:t>
      </w:r>
      <w:proofErr w:type="spellStart"/>
      <w:r w:rsidRPr="00E0493A">
        <w:rPr>
          <w:lang w:val="en-US"/>
        </w:rPr>
        <w:t>Huyền</w:t>
      </w:r>
      <w:proofErr w:type="spellEnd"/>
      <w:r w:rsidRPr="00E0493A">
        <w:rPr>
          <w:lang w:val="en-US"/>
        </w:rPr>
        <w:t xml:space="preserve">; Ngô Thị Bích </w:t>
      </w:r>
      <w:proofErr w:type="spellStart"/>
      <w:r w:rsidRPr="00E0493A">
        <w:rPr>
          <w:lang w:val="en-US"/>
        </w:rPr>
        <w:t>Thúy</w:t>
      </w:r>
      <w:proofErr w:type="spellEnd"/>
      <w:r w:rsidRPr="00E0493A">
        <w:rPr>
          <w:lang w:val="en-US"/>
        </w:rPr>
        <w:t>; Phạm Kim Phượng. "</w:t>
      </w:r>
      <w:proofErr w:type="spellStart"/>
      <w:r w:rsidRPr="00E0493A">
        <w:rPr>
          <w:lang w:val="en-US"/>
        </w:rPr>
        <w:t>Giáo</w:t>
      </w:r>
      <w:proofErr w:type="spellEnd"/>
      <w:r w:rsidRPr="00E0493A">
        <w:rPr>
          <w:lang w:val="en-US"/>
        </w:rPr>
        <w:t xml:space="preserve"> </w:t>
      </w:r>
      <w:proofErr w:type="spellStart"/>
      <w:r w:rsidRPr="00E0493A">
        <w:rPr>
          <w:lang w:val="en-US"/>
        </w:rPr>
        <w:t>trình</w:t>
      </w:r>
      <w:proofErr w:type="spellEnd"/>
      <w:r w:rsidRPr="00E0493A">
        <w:rPr>
          <w:lang w:val="en-US"/>
        </w:rPr>
        <w:t xml:space="preserve"> </w:t>
      </w:r>
      <w:proofErr w:type="spellStart"/>
      <w:r w:rsidRPr="00E0493A">
        <w:rPr>
          <w:lang w:val="en-US"/>
        </w:rPr>
        <w:t>Phân</w:t>
      </w:r>
      <w:proofErr w:type="spellEnd"/>
      <w:r w:rsidRPr="00E0493A">
        <w:rPr>
          <w:lang w:val="en-US"/>
        </w:rPr>
        <w:t xml:space="preserve"> </w:t>
      </w:r>
      <w:proofErr w:type="spellStart"/>
      <w:r w:rsidRPr="00E0493A">
        <w:rPr>
          <w:lang w:val="en-US"/>
        </w:rPr>
        <w:t>tích</w:t>
      </w:r>
      <w:proofErr w:type="spellEnd"/>
      <w:r w:rsidRPr="00E0493A">
        <w:rPr>
          <w:lang w:val="en-US"/>
        </w:rPr>
        <w:t xml:space="preserve"> </w:t>
      </w:r>
      <w:proofErr w:type="spellStart"/>
      <w:r w:rsidRPr="00E0493A">
        <w:rPr>
          <w:lang w:val="en-US"/>
        </w:rPr>
        <w:t>thiết</w:t>
      </w:r>
      <w:proofErr w:type="spellEnd"/>
      <w:r w:rsidRPr="00E0493A">
        <w:rPr>
          <w:lang w:val="en-US"/>
        </w:rPr>
        <w:t xml:space="preserve"> </w:t>
      </w:r>
      <w:proofErr w:type="spellStart"/>
      <w:r w:rsidRPr="00E0493A">
        <w:rPr>
          <w:lang w:val="en-US"/>
        </w:rPr>
        <w:t>kế</w:t>
      </w:r>
      <w:proofErr w:type="spellEnd"/>
      <w:r w:rsidRPr="00E0493A">
        <w:rPr>
          <w:lang w:val="en-US"/>
        </w:rPr>
        <w:t xml:space="preserve"> </w:t>
      </w:r>
      <w:proofErr w:type="spellStart"/>
      <w:r w:rsidRPr="00E0493A">
        <w:rPr>
          <w:lang w:val="en-US"/>
        </w:rPr>
        <w:t>hệ</w:t>
      </w:r>
      <w:proofErr w:type="spellEnd"/>
      <w:r w:rsidRPr="00E0493A">
        <w:rPr>
          <w:lang w:val="en-US"/>
        </w:rPr>
        <w:t xml:space="preserve"> </w:t>
      </w:r>
      <w:proofErr w:type="spellStart"/>
      <w:r w:rsidRPr="00E0493A">
        <w:rPr>
          <w:lang w:val="en-US"/>
        </w:rPr>
        <w:t>thống</w:t>
      </w:r>
      <w:proofErr w:type="spellEnd"/>
      <w:r w:rsidRPr="00E0493A">
        <w:rPr>
          <w:lang w:val="en-US"/>
        </w:rPr>
        <w:t xml:space="preserve">". NXB </w:t>
      </w:r>
      <w:proofErr w:type="spellStart"/>
      <w:r w:rsidRPr="00E0493A">
        <w:rPr>
          <w:lang w:val="en-US"/>
        </w:rPr>
        <w:t>Giáo</w:t>
      </w:r>
      <w:proofErr w:type="spellEnd"/>
      <w:r w:rsidRPr="00E0493A">
        <w:rPr>
          <w:lang w:val="en-US"/>
        </w:rPr>
        <w:t xml:space="preserve"> </w:t>
      </w:r>
      <w:proofErr w:type="spellStart"/>
      <w:r w:rsidRPr="00E0493A">
        <w:rPr>
          <w:lang w:val="en-US"/>
        </w:rPr>
        <w:t>dục</w:t>
      </w:r>
      <w:proofErr w:type="spellEnd"/>
      <w:r w:rsidRPr="00E0493A">
        <w:rPr>
          <w:lang w:val="en-US"/>
        </w:rPr>
        <w:t xml:space="preserve"> Việt Nam, 2011.</w:t>
      </w:r>
    </w:p>
    <w:p w14:paraId="05CBD35C" w14:textId="77777777" w:rsidR="00E0493A" w:rsidRPr="00E0493A" w:rsidRDefault="00E0493A" w:rsidP="00E0493A">
      <w:pPr>
        <w:rPr>
          <w:lang w:val="en-US"/>
        </w:rPr>
      </w:pPr>
    </w:p>
    <w:p w14:paraId="3C6307CB" w14:textId="77777777" w:rsidR="00607A95" w:rsidRPr="005D608C" w:rsidRDefault="00000000" w:rsidP="00C62DAC">
      <w:pPr>
        <w:tabs>
          <w:tab w:val="left" w:pos="2491"/>
        </w:tabs>
      </w:pPr>
      <w:r>
        <w:br w:type="page"/>
      </w:r>
    </w:p>
    <w:sectPr w:rsidR="00607A95" w:rsidRPr="005D608C" w:rsidSect="00DF3A24">
      <w:footerReference w:type="default" r:id="rId78"/>
      <w:pgSz w:w="11910" w:h="16850"/>
      <w:pgMar w:top="1440" w:right="1440" w:bottom="1440" w:left="1440" w:header="0" w:footer="1038"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0A5802" w14:textId="77777777" w:rsidR="00766418" w:rsidRDefault="00766418">
      <w:pPr>
        <w:spacing w:line="240" w:lineRule="auto"/>
      </w:pPr>
      <w:r>
        <w:separator/>
      </w:r>
    </w:p>
  </w:endnote>
  <w:endnote w:type="continuationSeparator" w:id="0">
    <w:p w14:paraId="762ADE3A" w14:textId="77777777" w:rsidR="00766418" w:rsidRDefault="007664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5A8B06" w14:textId="77777777" w:rsidR="00607A95" w:rsidRDefault="00000000">
    <w:pPr>
      <w:pBdr>
        <w:top w:val="nil"/>
        <w:left w:val="nil"/>
        <w:bottom w:val="nil"/>
        <w:right w:val="nil"/>
        <w:between w:val="nil"/>
      </w:pBdr>
      <w:spacing w:line="14" w:lineRule="auto"/>
      <w:ind w:left="0" w:firstLine="0"/>
      <w:jc w:val="right"/>
      <w:rPr>
        <w:color w:val="000000"/>
        <w:sz w:val="26"/>
        <w:szCs w:val="26"/>
      </w:rPr>
    </w:pPr>
    <w:r>
      <w:rPr>
        <w:sz w:val="26"/>
        <w:szCs w:val="26"/>
      </w:rPr>
      <w:fldChar w:fldCharType="begin"/>
    </w:r>
    <w:r>
      <w:rPr>
        <w:sz w:val="26"/>
        <w:szCs w:val="26"/>
      </w:rPr>
      <w:instrText>PAGE</w:instrText>
    </w:r>
    <w:r>
      <w:rPr>
        <w:sz w:val="26"/>
        <w:szCs w:val="26"/>
      </w:rPr>
      <w:fldChar w:fldCharType="separate"/>
    </w:r>
    <w:r w:rsidR="00723A32">
      <w:rPr>
        <w:noProof/>
        <w:sz w:val="26"/>
        <w:szCs w:val="26"/>
      </w:rPr>
      <w:t>1</w:t>
    </w:r>
    <w:r>
      <w:rPr>
        <w:sz w:val="26"/>
        <w:szCs w:val="26"/>
      </w:rPr>
      <w:fldChar w:fldCharType="end"/>
    </w:r>
    <w:r>
      <w:rPr>
        <w:noProof/>
      </w:rPr>
      <mc:AlternateContent>
        <mc:Choice Requires="wps">
          <w:drawing>
            <wp:anchor distT="0" distB="0" distL="0" distR="0" simplePos="0" relativeHeight="251658240" behindDoc="1" locked="0" layoutInCell="1" hidden="0" allowOverlap="1" wp14:anchorId="2DAAAB10" wp14:editId="07715F2E">
              <wp:simplePos x="0" y="0"/>
              <wp:positionH relativeFrom="column">
                <wp:posOffset>3060700</wp:posOffset>
              </wp:positionH>
              <wp:positionV relativeFrom="paragraph">
                <wp:posOffset>9880600</wp:posOffset>
              </wp:positionV>
              <wp:extent cx="168910" cy="190500"/>
              <wp:effectExtent l="0" t="0" r="0" b="0"/>
              <wp:wrapNone/>
              <wp:docPr id="2" name="Rectangle 2"/>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14:paraId="3A210E1B" w14:textId="77777777" w:rsidR="00607A95" w:rsidRDefault="00000000">
                          <w:pPr>
                            <w:spacing w:before="11" w:line="240" w:lineRule="auto"/>
                            <w:ind w:left="60" w:firstLine="60"/>
                            <w:jc w:val="left"/>
                            <w:textDirection w:val="btLr"/>
                          </w:pPr>
                          <w:r>
                            <w:rPr>
                              <w:color w:val="000000"/>
                              <w:sz w:val="22"/>
                            </w:rPr>
                            <w:t xml:space="preserve"> PAGE 1</w:t>
                          </w:r>
                        </w:p>
                      </w:txbxContent>
                    </wps:txbx>
                    <wps:bodyPr spcFirstLastPara="1" wrap="square" lIns="0" tIns="0" rIns="0" bIns="0" anchor="t" anchorCtr="0">
                      <a:noAutofit/>
                    </wps:bodyPr>
                  </wps:wsp>
                </a:graphicData>
              </a:graphic>
            </wp:anchor>
          </w:drawing>
        </mc:Choice>
        <mc:Fallback>
          <w:pict>
            <v:rect w14:anchorId="2DAAAB10" id="Rectangle 2" o:spid="_x0000_s1032" style="position:absolute;left:0;text-align:left;margin-left:241pt;margin-top:778pt;width:13.3pt;height: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l6sgEAAEk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" filled="f" stroked="f">
              <v:textbox inset="0,0,0,0">
                <w:txbxContent>
                  <w:p w14:paraId="3A210E1B" w14:textId="77777777" w:rsidR="00607A95" w:rsidRDefault="00000000">
                    <w:pPr>
                      <w:spacing w:before="11" w:line="240" w:lineRule="auto"/>
                      <w:ind w:left="60" w:firstLine="60"/>
                      <w:jc w:val="left"/>
                      <w:textDirection w:val="btLr"/>
                    </w:pPr>
                    <w:r>
                      <w:rPr>
                        <w:color w:val="000000"/>
                        <w:sz w:val="22"/>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E0965E" w14:textId="77777777" w:rsidR="00766418" w:rsidRDefault="00766418">
      <w:pPr>
        <w:spacing w:line="240" w:lineRule="auto"/>
      </w:pPr>
      <w:r>
        <w:separator/>
      </w:r>
    </w:p>
  </w:footnote>
  <w:footnote w:type="continuationSeparator" w:id="0">
    <w:p w14:paraId="3F22B2CA" w14:textId="77777777" w:rsidR="00766418" w:rsidRDefault="0076641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E7D97"/>
    <w:multiLevelType w:val="multilevel"/>
    <w:tmpl w:val="96E2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146BC0"/>
    <w:multiLevelType w:val="hybridMultilevel"/>
    <w:tmpl w:val="0F42C38E"/>
    <w:lvl w:ilvl="0" w:tplc="04090001">
      <w:start w:val="1"/>
      <w:numFmt w:val="bullet"/>
      <w:lvlText w:val=""/>
      <w:lvlJc w:val="left"/>
      <w:pPr>
        <w:ind w:left="1303" w:hanging="360"/>
      </w:pPr>
      <w:rPr>
        <w:rFonts w:ascii="Symbol" w:hAnsi="Symbol" w:hint="default"/>
      </w:rPr>
    </w:lvl>
    <w:lvl w:ilvl="1" w:tplc="04090003" w:tentative="1">
      <w:start w:val="1"/>
      <w:numFmt w:val="bullet"/>
      <w:lvlText w:val="o"/>
      <w:lvlJc w:val="left"/>
      <w:pPr>
        <w:ind w:left="2023" w:hanging="360"/>
      </w:pPr>
      <w:rPr>
        <w:rFonts w:ascii="Courier New" w:hAnsi="Courier New" w:cs="Courier New" w:hint="default"/>
      </w:rPr>
    </w:lvl>
    <w:lvl w:ilvl="2" w:tplc="04090005" w:tentative="1">
      <w:start w:val="1"/>
      <w:numFmt w:val="bullet"/>
      <w:lvlText w:val=""/>
      <w:lvlJc w:val="left"/>
      <w:pPr>
        <w:ind w:left="2743" w:hanging="360"/>
      </w:pPr>
      <w:rPr>
        <w:rFonts w:ascii="Wingdings" w:hAnsi="Wingdings" w:hint="default"/>
      </w:rPr>
    </w:lvl>
    <w:lvl w:ilvl="3" w:tplc="04090001" w:tentative="1">
      <w:start w:val="1"/>
      <w:numFmt w:val="bullet"/>
      <w:lvlText w:val=""/>
      <w:lvlJc w:val="left"/>
      <w:pPr>
        <w:ind w:left="3463" w:hanging="360"/>
      </w:pPr>
      <w:rPr>
        <w:rFonts w:ascii="Symbol" w:hAnsi="Symbol" w:hint="default"/>
      </w:rPr>
    </w:lvl>
    <w:lvl w:ilvl="4" w:tplc="04090003" w:tentative="1">
      <w:start w:val="1"/>
      <w:numFmt w:val="bullet"/>
      <w:lvlText w:val="o"/>
      <w:lvlJc w:val="left"/>
      <w:pPr>
        <w:ind w:left="4183" w:hanging="360"/>
      </w:pPr>
      <w:rPr>
        <w:rFonts w:ascii="Courier New" w:hAnsi="Courier New" w:cs="Courier New" w:hint="default"/>
      </w:rPr>
    </w:lvl>
    <w:lvl w:ilvl="5" w:tplc="04090005" w:tentative="1">
      <w:start w:val="1"/>
      <w:numFmt w:val="bullet"/>
      <w:lvlText w:val=""/>
      <w:lvlJc w:val="left"/>
      <w:pPr>
        <w:ind w:left="4903" w:hanging="360"/>
      </w:pPr>
      <w:rPr>
        <w:rFonts w:ascii="Wingdings" w:hAnsi="Wingdings" w:hint="default"/>
      </w:rPr>
    </w:lvl>
    <w:lvl w:ilvl="6" w:tplc="04090001" w:tentative="1">
      <w:start w:val="1"/>
      <w:numFmt w:val="bullet"/>
      <w:lvlText w:val=""/>
      <w:lvlJc w:val="left"/>
      <w:pPr>
        <w:ind w:left="5623" w:hanging="360"/>
      </w:pPr>
      <w:rPr>
        <w:rFonts w:ascii="Symbol" w:hAnsi="Symbol" w:hint="default"/>
      </w:rPr>
    </w:lvl>
    <w:lvl w:ilvl="7" w:tplc="04090003" w:tentative="1">
      <w:start w:val="1"/>
      <w:numFmt w:val="bullet"/>
      <w:lvlText w:val="o"/>
      <w:lvlJc w:val="left"/>
      <w:pPr>
        <w:ind w:left="6343" w:hanging="360"/>
      </w:pPr>
      <w:rPr>
        <w:rFonts w:ascii="Courier New" w:hAnsi="Courier New" w:cs="Courier New" w:hint="default"/>
      </w:rPr>
    </w:lvl>
    <w:lvl w:ilvl="8" w:tplc="04090005" w:tentative="1">
      <w:start w:val="1"/>
      <w:numFmt w:val="bullet"/>
      <w:lvlText w:val=""/>
      <w:lvlJc w:val="left"/>
      <w:pPr>
        <w:ind w:left="7063" w:hanging="360"/>
      </w:pPr>
      <w:rPr>
        <w:rFonts w:ascii="Wingdings" w:hAnsi="Wingdings" w:hint="default"/>
      </w:rPr>
    </w:lvl>
  </w:abstractNum>
  <w:abstractNum w:abstractNumId="2" w15:restartNumberingAfterBreak="0">
    <w:nsid w:val="0E4A64FB"/>
    <w:multiLevelType w:val="hybridMultilevel"/>
    <w:tmpl w:val="82BC0D42"/>
    <w:lvl w:ilvl="0" w:tplc="250CBA1E">
      <w:numFmt w:val="bullet"/>
      <w:lvlText w:val="-"/>
      <w:lvlJc w:val="left"/>
      <w:pPr>
        <w:ind w:left="2302" w:hanging="360"/>
      </w:pPr>
      <w:rPr>
        <w:rFonts w:ascii="Times New Roman" w:eastAsia="Times New Roman" w:hAnsi="Times New Roman" w:cs="Times New Roman"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3" w15:restartNumberingAfterBreak="0">
    <w:nsid w:val="129F227A"/>
    <w:multiLevelType w:val="multilevel"/>
    <w:tmpl w:val="CE54E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7263351"/>
    <w:multiLevelType w:val="multilevel"/>
    <w:tmpl w:val="9580F400"/>
    <w:styleLink w:val="CurrentList1"/>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8744634"/>
    <w:multiLevelType w:val="multilevel"/>
    <w:tmpl w:val="E2DE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09813C2"/>
    <w:multiLevelType w:val="multilevel"/>
    <w:tmpl w:val="7BE22386"/>
    <w:lvl w:ilvl="0">
      <w:start w:val="1"/>
      <w:numFmt w:val="decimal"/>
      <w:lvlText w:val="%1."/>
      <w:lvlJc w:val="left"/>
      <w:pPr>
        <w:ind w:left="720" w:hanging="360"/>
      </w:pPr>
    </w:lvl>
    <w:lvl w:ilvl="1">
      <w:start w:val="1"/>
      <w:numFmt w:val="decimal"/>
      <w:isLgl/>
      <w:lvlText w:val="%1.%2"/>
      <w:lvlJc w:val="left"/>
      <w:pPr>
        <w:ind w:left="786" w:hanging="42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20F93A67"/>
    <w:multiLevelType w:val="multilevel"/>
    <w:tmpl w:val="4A10CCD4"/>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417F92"/>
    <w:multiLevelType w:val="multilevel"/>
    <w:tmpl w:val="A5C4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620B94"/>
    <w:multiLevelType w:val="hybridMultilevel"/>
    <w:tmpl w:val="879E5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B35CD0"/>
    <w:multiLevelType w:val="hybridMultilevel"/>
    <w:tmpl w:val="E76E2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0427A9"/>
    <w:multiLevelType w:val="multilevel"/>
    <w:tmpl w:val="10001630"/>
    <w:lvl w:ilvl="0">
      <w:start w:val="1"/>
      <w:numFmt w:val="decimal"/>
      <w:pStyle w:val="Heading1"/>
      <w:suff w:val="space"/>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309A33B2"/>
    <w:multiLevelType w:val="multilevel"/>
    <w:tmpl w:val="1CB0FDB4"/>
    <w:lvl w:ilvl="0">
      <w:start w:val="1"/>
      <w:numFmt w:val="decimal"/>
      <w:lvlText w:val="%1."/>
      <w:lvlJc w:val="left"/>
      <w:pPr>
        <w:ind w:left="720" w:hanging="360"/>
      </w:pPr>
    </w:lvl>
    <w:lvl w:ilvl="1">
      <w:start w:val="1"/>
      <w:numFmt w:val="decimal"/>
      <w:isLgl/>
      <w:lvlText w:val="%1.%2"/>
      <w:lvlJc w:val="left"/>
      <w:pPr>
        <w:ind w:left="851" w:hanging="42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68A6C69"/>
    <w:multiLevelType w:val="hybridMultilevel"/>
    <w:tmpl w:val="FEB2C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870DFC"/>
    <w:multiLevelType w:val="multilevel"/>
    <w:tmpl w:val="0A604708"/>
    <w:lvl w:ilvl="0">
      <w:start w:val="1"/>
      <w:numFmt w:val="decimal"/>
      <w:lvlText w:val="%1."/>
      <w:lvlJc w:val="left"/>
      <w:pPr>
        <w:ind w:left="720" w:hanging="360"/>
      </w:pPr>
    </w:lvl>
    <w:lvl w:ilvl="1">
      <w:start w:val="1"/>
      <w:numFmt w:val="decimal"/>
      <w:isLgl/>
      <w:lvlText w:val="%1.%2"/>
      <w:lvlJc w:val="left"/>
      <w:pPr>
        <w:ind w:left="905" w:hanging="426"/>
      </w:pPr>
      <w:rPr>
        <w:rFonts w:hint="default"/>
      </w:rPr>
    </w:lvl>
    <w:lvl w:ilvl="2">
      <w:start w:val="1"/>
      <w:numFmt w:val="decimal"/>
      <w:isLgl/>
      <w:lvlText w:val="%1.%2.%3"/>
      <w:lvlJc w:val="left"/>
      <w:pPr>
        <w:ind w:left="1318"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916" w:hanging="1080"/>
      </w:pPr>
      <w:rPr>
        <w:rFonts w:hint="default"/>
      </w:rPr>
    </w:lvl>
    <w:lvl w:ilvl="5">
      <w:start w:val="1"/>
      <w:numFmt w:val="decimal"/>
      <w:isLgl/>
      <w:lvlText w:val="%1.%2.%3.%4.%5.%6"/>
      <w:lvlJc w:val="left"/>
      <w:pPr>
        <w:ind w:left="2395" w:hanging="1440"/>
      </w:pPr>
      <w:rPr>
        <w:rFonts w:hint="default"/>
      </w:rPr>
    </w:lvl>
    <w:lvl w:ilvl="6">
      <w:start w:val="1"/>
      <w:numFmt w:val="decimal"/>
      <w:isLgl/>
      <w:lvlText w:val="%1.%2.%3.%4.%5.%6.%7"/>
      <w:lvlJc w:val="left"/>
      <w:pPr>
        <w:ind w:left="2514" w:hanging="1440"/>
      </w:pPr>
      <w:rPr>
        <w:rFonts w:hint="default"/>
      </w:rPr>
    </w:lvl>
    <w:lvl w:ilvl="7">
      <w:start w:val="1"/>
      <w:numFmt w:val="decimal"/>
      <w:isLgl/>
      <w:lvlText w:val="%1.%2.%3.%4.%5.%6.%7.%8"/>
      <w:lvlJc w:val="left"/>
      <w:pPr>
        <w:ind w:left="2993" w:hanging="1800"/>
      </w:pPr>
      <w:rPr>
        <w:rFonts w:hint="default"/>
      </w:rPr>
    </w:lvl>
    <w:lvl w:ilvl="8">
      <w:start w:val="1"/>
      <w:numFmt w:val="decimal"/>
      <w:isLgl/>
      <w:lvlText w:val="%1.%2.%3.%4.%5.%6.%7.%8.%9"/>
      <w:lvlJc w:val="left"/>
      <w:pPr>
        <w:ind w:left="3472" w:hanging="2160"/>
      </w:pPr>
      <w:rPr>
        <w:rFonts w:hint="default"/>
      </w:rPr>
    </w:lvl>
  </w:abstractNum>
  <w:abstractNum w:abstractNumId="15" w15:restartNumberingAfterBreak="0">
    <w:nsid w:val="4D5F004A"/>
    <w:multiLevelType w:val="hybridMultilevel"/>
    <w:tmpl w:val="86A87A30"/>
    <w:lvl w:ilvl="0" w:tplc="250CBA1E">
      <w:numFmt w:val="bullet"/>
      <w:lvlText w:val="-"/>
      <w:lvlJc w:val="left"/>
      <w:pPr>
        <w:ind w:left="1303" w:hanging="360"/>
      </w:pPr>
      <w:rPr>
        <w:rFonts w:ascii="Times New Roman" w:eastAsia="Times New Roman" w:hAnsi="Times New Roman" w:cs="Times New Roman" w:hint="default"/>
      </w:rPr>
    </w:lvl>
    <w:lvl w:ilvl="1" w:tplc="04090003" w:tentative="1">
      <w:start w:val="1"/>
      <w:numFmt w:val="bullet"/>
      <w:lvlText w:val="o"/>
      <w:lvlJc w:val="left"/>
      <w:pPr>
        <w:ind w:left="2023" w:hanging="360"/>
      </w:pPr>
      <w:rPr>
        <w:rFonts w:ascii="Courier New" w:hAnsi="Courier New" w:cs="Courier New" w:hint="default"/>
      </w:rPr>
    </w:lvl>
    <w:lvl w:ilvl="2" w:tplc="04090005" w:tentative="1">
      <w:start w:val="1"/>
      <w:numFmt w:val="bullet"/>
      <w:lvlText w:val=""/>
      <w:lvlJc w:val="left"/>
      <w:pPr>
        <w:ind w:left="2743" w:hanging="360"/>
      </w:pPr>
      <w:rPr>
        <w:rFonts w:ascii="Wingdings" w:hAnsi="Wingdings" w:hint="default"/>
      </w:rPr>
    </w:lvl>
    <w:lvl w:ilvl="3" w:tplc="04090001" w:tentative="1">
      <w:start w:val="1"/>
      <w:numFmt w:val="bullet"/>
      <w:lvlText w:val=""/>
      <w:lvlJc w:val="left"/>
      <w:pPr>
        <w:ind w:left="3463" w:hanging="360"/>
      </w:pPr>
      <w:rPr>
        <w:rFonts w:ascii="Symbol" w:hAnsi="Symbol" w:hint="default"/>
      </w:rPr>
    </w:lvl>
    <w:lvl w:ilvl="4" w:tplc="04090003" w:tentative="1">
      <w:start w:val="1"/>
      <w:numFmt w:val="bullet"/>
      <w:lvlText w:val="o"/>
      <w:lvlJc w:val="left"/>
      <w:pPr>
        <w:ind w:left="4183" w:hanging="360"/>
      </w:pPr>
      <w:rPr>
        <w:rFonts w:ascii="Courier New" w:hAnsi="Courier New" w:cs="Courier New" w:hint="default"/>
      </w:rPr>
    </w:lvl>
    <w:lvl w:ilvl="5" w:tplc="04090005" w:tentative="1">
      <w:start w:val="1"/>
      <w:numFmt w:val="bullet"/>
      <w:lvlText w:val=""/>
      <w:lvlJc w:val="left"/>
      <w:pPr>
        <w:ind w:left="4903" w:hanging="360"/>
      </w:pPr>
      <w:rPr>
        <w:rFonts w:ascii="Wingdings" w:hAnsi="Wingdings" w:hint="default"/>
      </w:rPr>
    </w:lvl>
    <w:lvl w:ilvl="6" w:tplc="04090001" w:tentative="1">
      <w:start w:val="1"/>
      <w:numFmt w:val="bullet"/>
      <w:lvlText w:val=""/>
      <w:lvlJc w:val="left"/>
      <w:pPr>
        <w:ind w:left="5623" w:hanging="360"/>
      </w:pPr>
      <w:rPr>
        <w:rFonts w:ascii="Symbol" w:hAnsi="Symbol" w:hint="default"/>
      </w:rPr>
    </w:lvl>
    <w:lvl w:ilvl="7" w:tplc="04090003" w:tentative="1">
      <w:start w:val="1"/>
      <w:numFmt w:val="bullet"/>
      <w:lvlText w:val="o"/>
      <w:lvlJc w:val="left"/>
      <w:pPr>
        <w:ind w:left="6343" w:hanging="360"/>
      </w:pPr>
      <w:rPr>
        <w:rFonts w:ascii="Courier New" w:hAnsi="Courier New" w:cs="Courier New" w:hint="default"/>
      </w:rPr>
    </w:lvl>
    <w:lvl w:ilvl="8" w:tplc="04090005" w:tentative="1">
      <w:start w:val="1"/>
      <w:numFmt w:val="bullet"/>
      <w:lvlText w:val=""/>
      <w:lvlJc w:val="left"/>
      <w:pPr>
        <w:ind w:left="7063" w:hanging="360"/>
      </w:pPr>
      <w:rPr>
        <w:rFonts w:ascii="Wingdings" w:hAnsi="Wingdings" w:hint="default"/>
      </w:rPr>
    </w:lvl>
  </w:abstractNum>
  <w:abstractNum w:abstractNumId="16" w15:restartNumberingAfterBreak="0">
    <w:nsid w:val="4FD977BF"/>
    <w:multiLevelType w:val="hybridMultilevel"/>
    <w:tmpl w:val="8E222076"/>
    <w:lvl w:ilvl="0" w:tplc="250CBA1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303"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2B3345"/>
    <w:multiLevelType w:val="multilevel"/>
    <w:tmpl w:val="407C2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E61F87"/>
    <w:multiLevelType w:val="multilevel"/>
    <w:tmpl w:val="CE62373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52280845"/>
    <w:multiLevelType w:val="multilevel"/>
    <w:tmpl w:val="D5886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238754E"/>
    <w:multiLevelType w:val="multilevel"/>
    <w:tmpl w:val="2246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313579F"/>
    <w:multiLevelType w:val="hybridMultilevel"/>
    <w:tmpl w:val="69881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9451DB"/>
    <w:multiLevelType w:val="hybridMultilevel"/>
    <w:tmpl w:val="DEC00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500DE7"/>
    <w:multiLevelType w:val="hybridMultilevel"/>
    <w:tmpl w:val="7D188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7B758D"/>
    <w:multiLevelType w:val="multilevel"/>
    <w:tmpl w:val="9580F40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0B42C3D"/>
    <w:multiLevelType w:val="multilevel"/>
    <w:tmpl w:val="C6C03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4817305"/>
    <w:multiLevelType w:val="hybridMultilevel"/>
    <w:tmpl w:val="41CA4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2974F6"/>
    <w:multiLevelType w:val="hybridMultilevel"/>
    <w:tmpl w:val="C2B2D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763DAE"/>
    <w:multiLevelType w:val="multilevel"/>
    <w:tmpl w:val="F5A8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D335B2"/>
    <w:multiLevelType w:val="hybridMultilevel"/>
    <w:tmpl w:val="FF8A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E3593"/>
    <w:multiLevelType w:val="hybridMultilevel"/>
    <w:tmpl w:val="3E26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E700D3"/>
    <w:multiLevelType w:val="hybridMultilevel"/>
    <w:tmpl w:val="D50E0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8C2CB0"/>
    <w:multiLevelType w:val="multilevel"/>
    <w:tmpl w:val="299EE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9C2DF3"/>
    <w:multiLevelType w:val="hybridMultilevel"/>
    <w:tmpl w:val="41665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46345C0"/>
    <w:multiLevelType w:val="hybridMultilevel"/>
    <w:tmpl w:val="57B4E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F233F9"/>
    <w:multiLevelType w:val="multilevel"/>
    <w:tmpl w:val="1CD67F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78800B84"/>
    <w:multiLevelType w:val="multilevel"/>
    <w:tmpl w:val="1062D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8F46A63"/>
    <w:multiLevelType w:val="hybridMultilevel"/>
    <w:tmpl w:val="9F54C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F360C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7268D4"/>
    <w:multiLevelType w:val="hybridMultilevel"/>
    <w:tmpl w:val="930E27A4"/>
    <w:lvl w:ilvl="0" w:tplc="250CBA1E">
      <w:numFmt w:val="bullet"/>
      <w:lvlText w:val="-"/>
      <w:lvlJc w:val="left"/>
      <w:pPr>
        <w:ind w:left="1303" w:hanging="360"/>
      </w:pPr>
      <w:rPr>
        <w:rFonts w:ascii="Times New Roman" w:eastAsia="Times New Roman" w:hAnsi="Times New Roman" w:cs="Times New Roman" w:hint="default"/>
      </w:rPr>
    </w:lvl>
    <w:lvl w:ilvl="1" w:tplc="04090003" w:tentative="1">
      <w:start w:val="1"/>
      <w:numFmt w:val="bullet"/>
      <w:lvlText w:val="o"/>
      <w:lvlJc w:val="left"/>
      <w:pPr>
        <w:ind w:left="2023" w:hanging="360"/>
      </w:pPr>
      <w:rPr>
        <w:rFonts w:ascii="Courier New" w:hAnsi="Courier New" w:cs="Courier New" w:hint="default"/>
      </w:rPr>
    </w:lvl>
    <w:lvl w:ilvl="2" w:tplc="04090005" w:tentative="1">
      <w:start w:val="1"/>
      <w:numFmt w:val="bullet"/>
      <w:lvlText w:val=""/>
      <w:lvlJc w:val="left"/>
      <w:pPr>
        <w:ind w:left="2743" w:hanging="360"/>
      </w:pPr>
      <w:rPr>
        <w:rFonts w:ascii="Wingdings" w:hAnsi="Wingdings" w:hint="default"/>
      </w:rPr>
    </w:lvl>
    <w:lvl w:ilvl="3" w:tplc="04090001" w:tentative="1">
      <w:start w:val="1"/>
      <w:numFmt w:val="bullet"/>
      <w:lvlText w:val=""/>
      <w:lvlJc w:val="left"/>
      <w:pPr>
        <w:ind w:left="3463" w:hanging="360"/>
      </w:pPr>
      <w:rPr>
        <w:rFonts w:ascii="Symbol" w:hAnsi="Symbol" w:hint="default"/>
      </w:rPr>
    </w:lvl>
    <w:lvl w:ilvl="4" w:tplc="04090003" w:tentative="1">
      <w:start w:val="1"/>
      <w:numFmt w:val="bullet"/>
      <w:lvlText w:val="o"/>
      <w:lvlJc w:val="left"/>
      <w:pPr>
        <w:ind w:left="4183" w:hanging="360"/>
      </w:pPr>
      <w:rPr>
        <w:rFonts w:ascii="Courier New" w:hAnsi="Courier New" w:cs="Courier New" w:hint="default"/>
      </w:rPr>
    </w:lvl>
    <w:lvl w:ilvl="5" w:tplc="04090005" w:tentative="1">
      <w:start w:val="1"/>
      <w:numFmt w:val="bullet"/>
      <w:lvlText w:val=""/>
      <w:lvlJc w:val="left"/>
      <w:pPr>
        <w:ind w:left="4903" w:hanging="360"/>
      </w:pPr>
      <w:rPr>
        <w:rFonts w:ascii="Wingdings" w:hAnsi="Wingdings" w:hint="default"/>
      </w:rPr>
    </w:lvl>
    <w:lvl w:ilvl="6" w:tplc="04090001" w:tentative="1">
      <w:start w:val="1"/>
      <w:numFmt w:val="bullet"/>
      <w:lvlText w:val=""/>
      <w:lvlJc w:val="left"/>
      <w:pPr>
        <w:ind w:left="5623" w:hanging="360"/>
      </w:pPr>
      <w:rPr>
        <w:rFonts w:ascii="Symbol" w:hAnsi="Symbol" w:hint="default"/>
      </w:rPr>
    </w:lvl>
    <w:lvl w:ilvl="7" w:tplc="04090003" w:tentative="1">
      <w:start w:val="1"/>
      <w:numFmt w:val="bullet"/>
      <w:lvlText w:val="o"/>
      <w:lvlJc w:val="left"/>
      <w:pPr>
        <w:ind w:left="6343" w:hanging="360"/>
      </w:pPr>
      <w:rPr>
        <w:rFonts w:ascii="Courier New" w:hAnsi="Courier New" w:cs="Courier New" w:hint="default"/>
      </w:rPr>
    </w:lvl>
    <w:lvl w:ilvl="8" w:tplc="04090005" w:tentative="1">
      <w:start w:val="1"/>
      <w:numFmt w:val="bullet"/>
      <w:lvlText w:val=""/>
      <w:lvlJc w:val="left"/>
      <w:pPr>
        <w:ind w:left="7063" w:hanging="360"/>
      </w:pPr>
      <w:rPr>
        <w:rFonts w:ascii="Wingdings" w:hAnsi="Wingdings" w:hint="default"/>
      </w:rPr>
    </w:lvl>
  </w:abstractNum>
  <w:num w:numId="1" w16cid:durableId="76445169">
    <w:abstractNumId w:val="35"/>
  </w:num>
  <w:num w:numId="2" w16cid:durableId="2031300670">
    <w:abstractNumId w:val="36"/>
  </w:num>
  <w:num w:numId="3" w16cid:durableId="195777930">
    <w:abstractNumId w:val="8"/>
  </w:num>
  <w:num w:numId="4" w16cid:durableId="1051734265">
    <w:abstractNumId w:val="20"/>
  </w:num>
  <w:num w:numId="5" w16cid:durableId="27535523">
    <w:abstractNumId w:val="19"/>
  </w:num>
  <w:num w:numId="6" w16cid:durableId="94055073">
    <w:abstractNumId w:val="32"/>
  </w:num>
  <w:num w:numId="7" w16cid:durableId="1962683293">
    <w:abstractNumId w:val="5"/>
  </w:num>
  <w:num w:numId="8" w16cid:durableId="1021779803">
    <w:abstractNumId w:val="17"/>
  </w:num>
  <w:num w:numId="9" w16cid:durableId="1814447146">
    <w:abstractNumId w:val="3"/>
  </w:num>
  <w:num w:numId="10" w16cid:durableId="1798600438">
    <w:abstractNumId w:val="25"/>
  </w:num>
  <w:num w:numId="11" w16cid:durableId="884023267">
    <w:abstractNumId w:val="28"/>
  </w:num>
  <w:num w:numId="12" w16cid:durableId="1650549571">
    <w:abstractNumId w:val="0"/>
  </w:num>
  <w:num w:numId="13" w16cid:durableId="1167135424">
    <w:abstractNumId w:val="37"/>
  </w:num>
  <w:num w:numId="14" w16cid:durableId="1779792372">
    <w:abstractNumId w:val="26"/>
  </w:num>
  <w:num w:numId="15" w16cid:durableId="1647934771">
    <w:abstractNumId w:val="30"/>
  </w:num>
  <w:num w:numId="16" w16cid:durableId="5596815">
    <w:abstractNumId w:val="14"/>
  </w:num>
  <w:num w:numId="17" w16cid:durableId="1938901215">
    <w:abstractNumId w:val="23"/>
  </w:num>
  <w:num w:numId="18" w16cid:durableId="202445078">
    <w:abstractNumId w:val="9"/>
  </w:num>
  <w:num w:numId="19" w16cid:durableId="1355154918">
    <w:abstractNumId w:val="33"/>
  </w:num>
  <w:num w:numId="20" w16cid:durableId="539898201">
    <w:abstractNumId w:val="27"/>
  </w:num>
  <w:num w:numId="21" w16cid:durableId="1329796184">
    <w:abstractNumId w:val="10"/>
  </w:num>
  <w:num w:numId="22" w16cid:durableId="1749110552">
    <w:abstractNumId w:val="6"/>
  </w:num>
  <w:num w:numId="23" w16cid:durableId="1667594218">
    <w:abstractNumId w:val="2"/>
  </w:num>
  <w:num w:numId="24" w16cid:durableId="1271081521">
    <w:abstractNumId w:val="16"/>
  </w:num>
  <w:num w:numId="25" w16cid:durableId="240264482">
    <w:abstractNumId w:val="21"/>
  </w:num>
  <w:num w:numId="26" w16cid:durableId="316032612">
    <w:abstractNumId w:val="34"/>
  </w:num>
  <w:num w:numId="27" w16cid:durableId="144049357">
    <w:abstractNumId w:val="24"/>
  </w:num>
  <w:num w:numId="28" w16cid:durableId="864052380">
    <w:abstractNumId w:val="38"/>
  </w:num>
  <w:num w:numId="29" w16cid:durableId="1593078802">
    <w:abstractNumId w:val="4"/>
  </w:num>
  <w:num w:numId="30" w16cid:durableId="843280500">
    <w:abstractNumId w:val="29"/>
  </w:num>
  <w:num w:numId="31" w16cid:durableId="1206332860">
    <w:abstractNumId w:val="12"/>
  </w:num>
  <w:num w:numId="32" w16cid:durableId="30612072">
    <w:abstractNumId w:val="13"/>
  </w:num>
  <w:num w:numId="33" w16cid:durableId="873466388">
    <w:abstractNumId w:val="22"/>
  </w:num>
  <w:num w:numId="34" w16cid:durableId="1582253693">
    <w:abstractNumId w:val="31"/>
  </w:num>
  <w:num w:numId="35" w16cid:durableId="1446118254">
    <w:abstractNumId w:val="18"/>
  </w:num>
  <w:num w:numId="36" w16cid:durableId="421342281">
    <w:abstractNumId w:val="11"/>
  </w:num>
  <w:num w:numId="37" w16cid:durableId="738285089">
    <w:abstractNumId w:val="1"/>
  </w:num>
  <w:num w:numId="38" w16cid:durableId="523325633">
    <w:abstractNumId w:val="15"/>
  </w:num>
  <w:num w:numId="39" w16cid:durableId="1779442729">
    <w:abstractNumId w:val="39"/>
  </w:num>
  <w:num w:numId="40" w16cid:durableId="613445672">
    <w:abstractNumId w:val="7"/>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ng Ngo">
    <w15:presenceInfo w15:providerId="Windows Live" w15:userId="936f742a10f42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A95"/>
    <w:rsid w:val="0000099E"/>
    <w:rsid w:val="00001A14"/>
    <w:rsid w:val="00007584"/>
    <w:rsid w:val="00011128"/>
    <w:rsid w:val="00016046"/>
    <w:rsid w:val="000352B8"/>
    <w:rsid w:val="0004325B"/>
    <w:rsid w:val="00064189"/>
    <w:rsid w:val="00066F8B"/>
    <w:rsid w:val="00071BA4"/>
    <w:rsid w:val="00075B1F"/>
    <w:rsid w:val="0009303B"/>
    <w:rsid w:val="0009501C"/>
    <w:rsid w:val="000A5111"/>
    <w:rsid w:val="000A7F68"/>
    <w:rsid w:val="000B0556"/>
    <w:rsid w:val="000C5423"/>
    <w:rsid w:val="000D47FA"/>
    <w:rsid w:val="000F0769"/>
    <w:rsid w:val="000F3A56"/>
    <w:rsid w:val="001045B6"/>
    <w:rsid w:val="001160C0"/>
    <w:rsid w:val="001235BB"/>
    <w:rsid w:val="001254F4"/>
    <w:rsid w:val="00126260"/>
    <w:rsid w:val="001277FF"/>
    <w:rsid w:val="00147458"/>
    <w:rsid w:val="001547F9"/>
    <w:rsid w:val="00161B83"/>
    <w:rsid w:val="00162115"/>
    <w:rsid w:val="00162CDE"/>
    <w:rsid w:val="001646A4"/>
    <w:rsid w:val="0017442A"/>
    <w:rsid w:val="001843B8"/>
    <w:rsid w:val="00191A24"/>
    <w:rsid w:val="001A18B6"/>
    <w:rsid w:val="001A1D65"/>
    <w:rsid w:val="001A26C7"/>
    <w:rsid w:val="001A4283"/>
    <w:rsid w:val="001A6AED"/>
    <w:rsid w:val="001C49A1"/>
    <w:rsid w:val="001D4B92"/>
    <w:rsid w:val="001D7D57"/>
    <w:rsid w:val="001E2608"/>
    <w:rsid w:val="001E3B88"/>
    <w:rsid w:val="001E4AD6"/>
    <w:rsid w:val="001F1F3C"/>
    <w:rsid w:val="002005A2"/>
    <w:rsid w:val="00206BDF"/>
    <w:rsid w:val="00242753"/>
    <w:rsid w:val="00253F80"/>
    <w:rsid w:val="00254313"/>
    <w:rsid w:val="00270698"/>
    <w:rsid w:val="00270D6F"/>
    <w:rsid w:val="00283E9D"/>
    <w:rsid w:val="0029798A"/>
    <w:rsid w:val="002B61D8"/>
    <w:rsid w:val="002C2A6B"/>
    <w:rsid w:val="002D0654"/>
    <w:rsid w:val="002D14E4"/>
    <w:rsid w:val="002E2A77"/>
    <w:rsid w:val="002F533F"/>
    <w:rsid w:val="00326E55"/>
    <w:rsid w:val="00335420"/>
    <w:rsid w:val="00336F92"/>
    <w:rsid w:val="00342745"/>
    <w:rsid w:val="0034492A"/>
    <w:rsid w:val="00364EEF"/>
    <w:rsid w:val="0036641D"/>
    <w:rsid w:val="003724CC"/>
    <w:rsid w:val="0037313C"/>
    <w:rsid w:val="00383DF7"/>
    <w:rsid w:val="00384515"/>
    <w:rsid w:val="00393210"/>
    <w:rsid w:val="00396498"/>
    <w:rsid w:val="003A42C6"/>
    <w:rsid w:val="003B4CE2"/>
    <w:rsid w:val="003B7553"/>
    <w:rsid w:val="003C5B85"/>
    <w:rsid w:val="003D3793"/>
    <w:rsid w:val="003D3D35"/>
    <w:rsid w:val="003E0A72"/>
    <w:rsid w:val="003F0060"/>
    <w:rsid w:val="00403E1D"/>
    <w:rsid w:val="00406624"/>
    <w:rsid w:val="00434935"/>
    <w:rsid w:val="00434AD0"/>
    <w:rsid w:val="0043750A"/>
    <w:rsid w:val="00457171"/>
    <w:rsid w:val="00460C5A"/>
    <w:rsid w:val="00474872"/>
    <w:rsid w:val="004928C1"/>
    <w:rsid w:val="00492BC1"/>
    <w:rsid w:val="0049451F"/>
    <w:rsid w:val="004A25A1"/>
    <w:rsid w:val="004A4BB4"/>
    <w:rsid w:val="004A7359"/>
    <w:rsid w:val="004D38FB"/>
    <w:rsid w:val="004E0AEA"/>
    <w:rsid w:val="00502C0C"/>
    <w:rsid w:val="00503045"/>
    <w:rsid w:val="005072F0"/>
    <w:rsid w:val="005079D0"/>
    <w:rsid w:val="00540867"/>
    <w:rsid w:val="005469ED"/>
    <w:rsid w:val="005648F4"/>
    <w:rsid w:val="005728A4"/>
    <w:rsid w:val="00582F17"/>
    <w:rsid w:val="00583CB6"/>
    <w:rsid w:val="005872FD"/>
    <w:rsid w:val="00590D84"/>
    <w:rsid w:val="005953A2"/>
    <w:rsid w:val="005B2B37"/>
    <w:rsid w:val="005B3910"/>
    <w:rsid w:val="005C2C38"/>
    <w:rsid w:val="005C47C6"/>
    <w:rsid w:val="005C6EC1"/>
    <w:rsid w:val="005D0DE5"/>
    <w:rsid w:val="005D608C"/>
    <w:rsid w:val="005E3A8D"/>
    <w:rsid w:val="005E59C5"/>
    <w:rsid w:val="00600B8C"/>
    <w:rsid w:val="00607A95"/>
    <w:rsid w:val="00615EA5"/>
    <w:rsid w:val="00637260"/>
    <w:rsid w:val="006435FD"/>
    <w:rsid w:val="006534C4"/>
    <w:rsid w:val="00660977"/>
    <w:rsid w:val="00690A87"/>
    <w:rsid w:val="006953CD"/>
    <w:rsid w:val="006B1B14"/>
    <w:rsid w:val="006B206D"/>
    <w:rsid w:val="006B2317"/>
    <w:rsid w:val="006C42AE"/>
    <w:rsid w:val="006C4B50"/>
    <w:rsid w:val="006D1B43"/>
    <w:rsid w:val="006D40D6"/>
    <w:rsid w:val="006D5ED7"/>
    <w:rsid w:val="006F01AE"/>
    <w:rsid w:val="006F2F6E"/>
    <w:rsid w:val="006F5708"/>
    <w:rsid w:val="0070480F"/>
    <w:rsid w:val="007072EA"/>
    <w:rsid w:val="007124CD"/>
    <w:rsid w:val="007139EC"/>
    <w:rsid w:val="00715D87"/>
    <w:rsid w:val="0072068B"/>
    <w:rsid w:val="00723192"/>
    <w:rsid w:val="00723A32"/>
    <w:rsid w:val="00727294"/>
    <w:rsid w:val="007335D0"/>
    <w:rsid w:val="00750A2A"/>
    <w:rsid w:val="00755FA4"/>
    <w:rsid w:val="0076007E"/>
    <w:rsid w:val="00766410"/>
    <w:rsid w:val="00766418"/>
    <w:rsid w:val="00771058"/>
    <w:rsid w:val="00772B84"/>
    <w:rsid w:val="00781B03"/>
    <w:rsid w:val="007852DD"/>
    <w:rsid w:val="007A46C6"/>
    <w:rsid w:val="007A783D"/>
    <w:rsid w:val="007B3582"/>
    <w:rsid w:val="007B6FC5"/>
    <w:rsid w:val="007C0207"/>
    <w:rsid w:val="007D0E5C"/>
    <w:rsid w:val="007D715D"/>
    <w:rsid w:val="007D7773"/>
    <w:rsid w:val="007E4D3A"/>
    <w:rsid w:val="0080092A"/>
    <w:rsid w:val="00804022"/>
    <w:rsid w:val="00812AF6"/>
    <w:rsid w:val="00817FC0"/>
    <w:rsid w:val="0082356C"/>
    <w:rsid w:val="00823DA0"/>
    <w:rsid w:val="008407E6"/>
    <w:rsid w:val="00846F3D"/>
    <w:rsid w:val="00852683"/>
    <w:rsid w:val="00855D96"/>
    <w:rsid w:val="00856AB1"/>
    <w:rsid w:val="00856F4E"/>
    <w:rsid w:val="00872970"/>
    <w:rsid w:val="00874164"/>
    <w:rsid w:val="008749CE"/>
    <w:rsid w:val="00875B89"/>
    <w:rsid w:val="00892C3C"/>
    <w:rsid w:val="008A4F5A"/>
    <w:rsid w:val="008B135A"/>
    <w:rsid w:val="008B581B"/>
    <w:rsid w:val="008B7B02"/>
    <w:rsid w:val="008C0277"/>
    <w:rsid w:val="008C1F0B"/>
    <w:rsid w:val="008C224E"/>
    <w:rsid w:val="008C3423"/>
    <w:rsid w:val="008C7AD2"/>
    <w:rsid w:val="008D16A7"/>
    <w:rsid w:val="008E19E6"/>
    <w:rsid w:val="008E6FB9"/>
    <w:rsid w:val="008F3BC5"/>
    <w:rsid w:val="00916972"/>
    <w:rsid w:val="00927C87"/>
    <w:rsid w:val="009305DB"/>
    <w:rsid w:val="00931D30"/>
    <w:rsid w:val="00934B63"/>
    <w:rsid w:val="00941DEF"/>
    <w:rsid w:val="0094715A"/>
    <w:rsid w:val="009528FB"/>
    <w:rsid w:val="0095398C"/>
    <w:rsid w:val="00955B3A"/>
    <w:rsid w:val="00957014"/>
    <w:rsid w:val="00957FA1"/>
    <w:rsid w:val="00967139"/>
    <w:rsid w:val="00967347"/>
    <w:rsid w:val="00977025"/>
    <w:rsid w:val="0098380E"/>
    <w:rsid w:val="00985AC1"/>
    <w:rsid w:val="00987E9D"/>
    <w:rsid w:val="009937ED"/>
    <w:rsid w:val="009948FE"/>
    <w:rsid w:val="009966F0"/>
    <w:rsid w:val="0099767C"/>
    <w:rsid w:val="009A1973"/>
    <w:rsid w:val="009A5FB5"/>
    <w:rsid w:val="009A6AFE"/>
    <w:rsid w:val="009B1651"/>
    <w:rsid w:val="009B62ED"/>
    <w:rsid w:val="009B70E0"/>
    <w:rsid w:val="009C5878"/>
    <w:rsid w:val="009C7D6C"/>
    <w:rsid w:val="009D2059"/>
    <w:rsid w:val="009E2DA7"/>
    <w:rsid w:val="009E55B1"/>
    <w:rsid w:val="009F1DD2"/>
    <w:rsid w:val="009F559F"/>
    <w:rsid w:val="00A11134"/>
    <w:rsid w:val="00A2128F"/>
    <w:rsid w:val="00A31012"/>
    <w:rsid w:val="00A349D5"/>
    <w:rsid w:val="00A4304D"/>
    <w:rsid w:val="00A43EFE"/>
    <w:rsid w:val="00A51ABB"/>
    <w:rsid w:val="00A57335"/>
    <w:rsid w:val="00A60B7E"/>
    <w:rsid w:val="00A72A7B"/>
    <w:rsid w:val="00A73BAF"/>
    <w:rsid w:val="00A82D9A"/>
    <w:rsid w:val="00A83B65"/>
    <w:rsid w:val="00A8425A"/>
    <w:rsid w:val="00A84D9B"/>
    <w:rsid w:val="00A8735D"/>
    <w:rsid w:val="00A9612F"/>
    <w:rsid w:val="00A976DB"/>
    <w:rsid w:val="00AA15EB"/>
    <w:rsid w:val="00AA2013"/>
    <w:rsid w:val="00AA572C"/>
    <w:rsid w:val="00AC373D"/>
    <w:rsid w:val="00AC6D1C"/>
    <w:rsid w:val="00AD02B4"/>
    <w:rsid w:val="00AD0FEB"/>
    <w:rsid w:val="00AD4F7E"/>
    <w:rsid w:val="00AE7487"/>
    <w:rsid w:val="00B0017A"/>
    <w:rsid w:val="00B308F7"/>
    <w:rsid w:val="00B322DC"/>
    <w:rsid w:val="00B462CA"/>
    <w:rsid w:val="00B50675"/>
    <w:rsid w:val="00B52EE8"/>
    <w:rsid w:val="00B56B4D"/>
    <w:rsid w:val="00B62346"/>
    <w:rsid w:val="00B626AA"/>
    <w:rsid w:val="00B641A5"/>
    <w:rsid w:val="00B8095D"/>
    <w:rsid w:val="00B8319E"/>
    <w:rsid w:val="00B831EA"/>
    <w:rsid w:val="00B84F32"/>
    <w:rsid w:val="00B878D7"/>
    <w:rsid w:val="00B91C18"/>
    <w:rsid w:val="00B958FF"/>
    <w:rsid w:val="00BA33AF"/>
    <w:rsid w:val="00BA394B"/>
    <w:rsid w:val="00BB517B"/>
    <w:rsid w:val="00BC43FD"/>
    <w:rsid w:val="00BE444F"/>
    <w:rsid w:val="00C02CFC"/>
    <w:rsid w:val="00C10F7F"/>
    <w:rsid w:val="00C15F87"/>
    <w:rsid w:val="00C2016C"/>
    <w:rsid w:val="00C250F5"/>
    <w:rsid w:val="00C5718C"/>
    <w:rsid w:val="00C57FCB"/>
    <w:rsid w:val="00C621D6"/>
    <w:rsid w:val="00C62DAC"/>
    <w:rsid w:val="00C713AD"/>
    <w:rsid w:val="00C85C94"/>
    <w:rsid w:val="00C85CC1"/>
    <w:rsid w:val="00C877AD"/>
    <w:rsid w:val="00C94B13"/>
    <w:rsid w:val="00CA1132"/>
    <w:rsid w:val="00CA6519"/>
    <w:rsid w:val="00CA6667"/>
    <w:rsid w:val="00CB50FE"/>
    <w:rsid w:val="00CC5FF5"/>
    <w:rsid w:val="00CD3825"/>
    <w:rsid w:val="00CE597C"/>
    <w:rsid w:val="00CF3557"/>
    <w:rsid w:val="00CF663A"/>
    <w:rsid w:val="00D036CC"/>
    <w:rsid w:val="00D064E1"/>
    <w:rsid w:val="00D11BAC"/>
    <w:rsid w:val="00D15791"/>
    <w:rsid w:val="00D3785E"/>
    <w:rsid w:val="00D41E74"/>
    <w:rsid w:val="00D44E3B"/>
    <w:rsid w:val="00D503B9"/>
    <w:rsid w:val="00D5464F"/>
    <w:rsid w:val="00D549F0"/>
    <w:rsid w:val="00D60B7E"/>
    <w:rsid w:val="00D62DA9"/>
    <w:rsid w:val="00D66F96"/>
    <w:rsid w:val="00D70564"/>
    <w:rsid w:val="00D74D1C"/>
    <w:rsid w:val="00D8043D"/>
    <w:rsid w:val="00D8339A"/>
    <w:rsid w:val="00D85C1F"/>
    <w:rsid w:val="00D864C3"/>
    <w:rsid w:val="00D902C2"/>
    <w:rsid w:val="00D91A22"/>
    <w:rsid w:val="00DA0143"/>
    <w:rsid w:val="00DA10A2"/>
    <w:rsid w:val="00DA54A7"/>
    <w:rsid w:val="00DA5EB9"/>
    <w:rsid w:val="00DC19DC"/>
    <w:rsid w:val="00DD17E0"/>
    <w:rsid w:val="00DD506E"/>
    <w:rsid w:val="00DF3A24"/>
    <w:rsid w:val="00DF427D"/>
    <w:rsid w:val="00DF4D72"/>
    <w:rsid w:val="00E0493A"/>
    <w:rsid w:val="00E059AB"/>
    <w:rsid w:val="00E1531B"/>
    <w:rsid w:val="00E153B1"/>
    <w:rsid w:val="00E26BAC"/>
    <w:rsid w:val="00E3225F"/>
    <w:rsid w:val="00E35BA5"/>
    <w:rsid w:val="00E40344"/>
    <w:rsid w:val="00E5384A"/>
    <w:rsid w:val="00E55DE4"/>
    <w:rsid w:val="00E57D1F"/>
    <w:rsid w:val="00E62D6E"/>
    <w:rsid w:val="00E82724"/>
    <w:rsid w:val="00E8536B"/>
    <w:rsid w:val="00EB1AFF"/>
    <w:rsid w:val="00EB324F"/>
    <w:rsid w:val="00EC322C"/>
    <w:rsid w:val="00EC45B7"/>
    <w:rsid w:val="00ED4F30"/>
    <w:rsid w:val="00EE27CB"/>
    <w:rsid w:val="00EE3B99"/>
    <w:rsid w:val="00EE6193"/>
    <w:rsid w:val="00EF6BDA"/>
    <w:rsid w:val="00F051BE"/>
    <w:rsid w:val="00F06091"/>
    <w:rsid w:val="00F23A01"/>
    <w:rsid w:val="00F25587"/>
    <w:rsid w:val="00F31235"/>
    <w:rsid w:val="00F33777"/>
    <w:rsid w:val="00F34A65"/>
    <w:rsid w:val="00F36A39"/>
    <w:rsid w:val="00F3703F"/>
    <w:rsid w:val="00F558DD"/>
    <w:rsid w:val="00F61ABE"/>
    <w:rsid w:val="00F62F3E"/>
    <w:rsid w:val="00F85017"/>
    <w:rsid w:val="00F9111C"/>
    <w:rsid w:val="00F95D68"/>
    <w:rsid w:val="00FB4491"/>
    <w:rsid w:val="00FB6898"/>
    <w:rsid w:val="00FC0E64"/>
    <w:rsid w:val="00FC56A3"/>
    <w:rsid w:val="00FC594B"/>
    <w:rsid w:val="00FD12BA"/>
    <w:rsid w:val="00FE4A1D"/>
    <w:rsid w:val="00FE7C37"/>
    <w:rsid w:val="00FF3075"/>
    <w:rsid w:val="00FF7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33DA3"/>
  <w15:docId w15:val="{8153E745-5FD7-4DB2-A8FC-70DA35E46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zh-CN" w:bidi="ar-SA"/>
      </w:rPr>
    </w:rPrDefault>
    <w:pPrDefault>
      <w:pPr>
        <w:widowControl w:val="0"/>
        <w:spacing w:line="276" w:lineRule="auto"/>
        <w:ind w:left="283" w:firstLine="3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898"/>
    <w:rPr>
      <w:lang w:eastAsia="en-US"/>
    </w:rPr>
  </w:style>
  <w:style w:type="paragraph" w:styleId="Heading1">
    <w:name w:val="heading 1"/>
    <w:basedOn w:val="Normal"/>
    <w:link w:val="Heading1Char"/>
    <w:uiPriority w:val="9"/>
    <w:qFormat/>
    <w:rsid w:val="00D70564"/>
    <w:pPr>
      <w:numPr>
        <w:numId w:val="36"/>
      </w:numPr>
      <w:spacing w:before="217"/>
      <w:jc w:val="center"/>
      <w:outlineLvl w:val="0"/>
    </w:pPr>
    <w:rPr>
      <w:b/>
      <w:bCs/>
      <w:sz w:val="36"/>
      <w:szCs w:val="26"/>
    </w:rPr>
  </w:style>
  <w:style w:type="paragraph" w:styleId="Heading2">
    <w:name w:val="heading 2"/>
    <w:basedOn w:val="Normal"/>
    <w:link w:val="Heading2Char"/>
    <w:uiPriority w:val="9"/>
    <w:unhideWhenUsed/>
    <w:qFormat/>
    <w:rsid w:val="00D70564"/>
    <w:pPr>
      <w:numPr>
        <w:ilvl w:val="1"/>
        <w:numId w:val="36"/>
      </w:numPr>
      <w:spacing w:before="120" w:line="360" w:lineRule="auto"/>
      <w:ind w:left="578" w:hanging="578"/>
      <w:outlineLvl w:val="1"/>
    </w:pPr>
    <w:rPr>
      <w:b/>
      <w:bCs/>
      <w:iCs/>
      <w:sz w:val="32"/>
      <w:szCs w:val="26"/>
    </w:rPr>
  </w:style>
  <w:style w:type="paragraph" w:styleId="Heading3">
    <w:name w:val="heading 3"/>
    <w:basedOn w:val="Normal"/>
    <w:next w:val="Normal"/>
    <w:link w:val="Heading3Char"/>
    <w:uiPriority w:val="9"/>
    <w:unhideWhenUsed/>
    <w:qFormat/>
    <w:rsid w:val="00D70564"/>
    <w:pPr>
      <w:keepNext/>
      <w:keepLines/>
      <w:numPr>
        <w:ilvl w:val="2"/>
        <w:numId w:val="36"/>
      </w:numPr>
      <w:spacing w:line="360" w:lineRule="auto"/>
      <w:jc w:val="left"/>
      <w:outlineLvl w:val="2"/>
    </w:pPr>
    <w:rPr>
      <w:b/>
      <w:lang w:val="en-US"/>
    </w:rPr>
  </w:style>
  <w:style w:type="paragraph" w:styleId="Heading4">
    <w:name w:val="heading 4"/>
    <w:basedOn w:val="Normal"/>
    <w:next w:val="Normal"/>
    <w:link w:val="Heading4Char"/>
    <w:uiPriority w:val="9"/>
    <w:unhideWhenUsed/>
    <w:qFormat/>
    <w:rsid w:val="00D70564"/>
    <w:pPr>
      <w:keepNext/>
      <w:keepLines/>
      <w:numPr>
        <w:ilvl w:val="3"/>
        <w:numId w:val="36"/>
      </w:numPr>
      <w:spacing w:line="360" w:lineRule="auto"/>
      <w:ind w:left="1584"/>
      <w:outlineLvl w:val="3"/>
    </w:pPr>
    <w:rPr>
      <w:b/>
      <w:i/>
      <w:szCs w:val="24"/>
    </w:rPr>
  </w:style>
  <w:style w:type="paragraph" w:styleId="Heading5">
    <w:name w:val="heading 5"/>
    <w:basedOn w:val="Normal"/>
    <w:next w:val="Normal"/>
    <w:uiPriority w:val="9"/>
    <w:unhideWhenUsed/>
    <w:qFormat/>
    <w:pPr>
      <w:keepNext/>
      <w:keepLines/>
      <w:numPr>
        <w:ilvl w:val="4"/>
        <w:numId w:val="36"/>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3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A1132"/>
    <w:pPr>
      <w:keepNext/>
      <w:keepLines/>
      <w:numPr>
        <w:ilvl w:val="6"/>
        <w:numId w:val="3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1132"/>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1132"/>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1"/>
      <w:ind w:left="2222" w:right="1967"/>
      <w:jc w:val="center"/>
    </w:pPr>
    <w:rPr>
      <w:b/>
      <w:bCs/>
      <w:sz w:val="32"/>
      <w:szCs w:val="32"/>
    </w:rPr>
  </w:style>
  <w:style w:type="paragraph" w:styleId="BodyText">
    <w:name w:val="Body Text"/>
    <w:basedOn w:val="Normal"/>
    <w:uiPriority w:val="1"/>
    <w:qFormat/>
    <w:pPr>
      <w:spacing w:before="210"/>
      <w:ind w:left="2491" w:hanging="452"/>
    </w:pPr>
    <w:rPr>
      <w:sz w:val="26"/>
      <w:szCs w:val="26"/>
    </w:rPr>
  </w:style>
  <w:style w:type="paragraph" w:styleId="ListParagraph">
    <w:name w:val="List Paragraph"/>
    <w:basedOn w:val="Normal"/>
    <w:uiPriority w:val="1"/>
    <w:qFormat/>
    <w:pPr>
      <w:spacing w:before="210"/>
      <w:ind w:left="2491" w:hanging="452"/>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D70564"/>
    <w:rPr>
      <w:b/>
      <w:bCs/>
      <w:iCs/>
      <w:sz w:val="32"/>
      <w:szCs w:val="26"/>
      <w:lang w:eastAsia="en-US"/>
    </w:rPr>
  </w:style>
  <w:style w:type="character" w:customStyle="1" w:styleId="Heading3Char">
    <w:name w:val="Heading 3 Char"/>
    <w:basedOn w:val="DefaultParagraphFont"/>
    <w:link w:val="Heading3"/>
    <w:uiPriority w:val="9"/>
    <w:rsid w:val="00D70564"/>
    <w:rPr>
      <w:b/>
      <w:lang w:val="en-US" w:eastAsia="en-US"/>
    </w:rPr>
  </w:style>
  <w:style w:type="paragraph" w:styleId="NormalWeb">
    <w:name w:val="Normal (Web)"/>
    <w:basedOn w:val="Normal"/>
    <w:uiPriority w:val="99"/>
    <w:unhideWhenUsed/>
    <w:rsid w:val="00582F17"/>
    <w:pPr>
      <w:widowControl/>
      <w:spacing w:before="100" w:beforeAutospacing="1" w:after="100" w:afterAutospacing="1" w:line="240" w:lineRule="auto"/>
      <w:ind w:left="0" w:firstLine="0"/>
      <w:jc w:val="left"/>
    </w:pPr>
    <w:rPr>
      <w:sz w:val="24"/>
      <w:szCs w:val="24"/>
      <w:lang w:val="en-US" w:eastAsia="zh-CN"/>
    </w:rPr>
  </w:style>
  <w:style w:type="paragraph" w:styleId="Header">
    <w:name w:val="header"/>
    <w:basedOn w:val="Normal"/>
    <w:link w:val="HeaderChar"/>
    <w:uiPriority w:val="99"/>
    <w:unhideWhenUsed/>
    <w:rsid w:val="008B135A"/>
    <w:pPr>
      <w:tabs>
        <w:tab w:val="center" w:pos="4680"/>
        <w:tab w:val="right" w:pos="9360"/>
      </w:tabs>
      <w:spacing w:line="240" w:lineRule="auto"/>
    </w:pPr>
  </w:style>
  <w:style w:type="character" w:customStyle="1" w:styleId="HeaderChar">
    <w:name w:val="Header Char"/>
    <w:basedOn w:val="DefaultParagraphFont"/>
    <w:link w:val="Header"/>
    <w:uiPriority w:val="99"/>
    <w:rsid w:val="008B135A"/>
    <w:rPr>
      <w:lang w:eastAsia="en-US"/>
    </w:rPr>
  </w:style>
  <w:style w:type="paragraph" w:styleId="Footer">
    <w:name w:val="footer"/>
    <w:basedOn w:val="Normal"/>
    <w:link w:val="FooterChar"/>
    <w:uiPriority w:val="99"/>
    <w:unhideWhenUsed/>
    <w:rsid w:val="008B135A"/>
    <w:pPr>
      <w:tabs>
        <w:tab w:val="center" w:pos="4680"/>
        <w:tab w:val="right" w:pos="9360"/>
      </w:tabs>
      <w:spacing w:line="240" w:lineRule="auto"/>
    </w:pPr>
  </w:style>
  <w:style w:type="character" w:customStyle="1" w:styleId="FooterChar">
    <w:name w:val="Footer Char"/>
    <w:basedOn w:val="DefaultParagraphFont"/>
    <w:link w:val="Footer"/>
    <w:uiPriority w:val="99"/>
    <w:rsid w:val="008B135A"/>
    <w:rPr>
      <w:lang w:eastAsia="en-US"/>
    </w:rPr>
  </w:style>
  <w:style w:type="paragraph" w:styleId="Caption">
    <w:name w:val="caption"/>
    <w:basedOn w:val="Normal"/>
    <w:next w:val="Normal"/>
    <w:uiPriority w:val="35"/>
    <w:unhideWhenUsed/>
    <w:qFormat/>
    <w:rsid w:val="007C0207"/>
    <w:pPr>
      <w:spacing w:after="200" w:line="360" w:lineRule="auto"/>
      <w:jc w:val="center"/>
    </w:pPr>
    <w:rPr>
      <w:iCs/>
      <w:color w:val="000000" w:themeColor="text1"/>
      <w:sz w:val="24"/>
      <w:szCs w:val="18"/>
    </w:rPr>
  </w:style>
  <w:style w:type="character" w:styleId="SubtleEmphasis">
    <w:name w:val="Subtle Emphasis"/>
    <w:basedOn w:val="DefaultParagraphFont"/>
    <w:uiPriority w:val="19"/>
    <w:qFormat/>
    <w:rsid w:val="00F9111C"/>
    <w:rPr>
      <w:i/>
      <w:iCs/>
      <w:color w:val="404040" w:themeColor="text1" w:themeTint="BF"/>
    </w:rPr>
  </w:style>
  <w:style w:type="character" w:styleId="Emphasis">
    <w:name w:val="Emphasis"/>
    <w:basedOn w:val="DefaultParagraphFont"/>
    <w:uiPriority w:val="20"/>
    <w:qFormat/>
    <w:rsid w:val="00FC0E64"/>
    <w:rPr>
      <w:i/>
      <w:iCs/>
    </w:rPr>
  </w:style>
  <w:style w:type="character" w:customStyle="1" w:styleId="Heading4Char">
    <w:name w:val="Heading 4 Char"/>
    <w:basedOn w:val="DefaultParagraphFont"/>
    <w:link w:val="Heading4"/>
    <w:uiPriority w:val="9"/>
    <w:rsid w:val="00D70564"/>
    <w:rPr>
      <w:b/>
      <w:i/>
      <w:szCs w:val="24"/>
      <w:lang w:eastAsia="en-US"/>
    </w:rPr>
  </w:style>
  <w:style w:type="table" w:customStyle="1" w:styleId="Style43">
    <w:name w:val="_Style 43"/>
    <w:basedOn w:val="TableNormal"/>
    <w:qFormat/>
    <w:rsid w:val="00D8043D"/>
    <w:pPr>
      <w:widowControl/>
      <w:spacing w:line="240" w:lineRule="auto"/>
      <w:ind w:left="0" w:firstLine="0"/>
      <w:jc w:val="left"/>
    </w:pPr>
    <w:rPr>
      <w:rFonts w:eastAsia="SimSun"/>
      <w:sz w:val="20"/>
      <w:szCs w:val="20"/>
      <w:lang w:val="en-US" w:eastAsia="en-US"/>
    </w:rPr>
    <w:tblPr>
      <w:tblCellMar>
        <w:top w:w="100" w:type="dxa"/>
        <w:left w:w="100" w:type="dxa"/>
        <w:bottom w:w="100" w:type="dxa"/>
        <w:right w:w="100" w:type="dxa"/>
      </w:tblCellMar>
    </w:tblPr>
  </w:style>
  <w:style w:type="table" w:styleId="TableGrid">
    <w:name w:val="Table Grid"/>
    <w:basedOn w:val="TableNormal"/>
    <w:uiPriority w:val="39"/>
    <w:rsid w:val="008407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83E9D"/>
    <w:pPr>
      <w:numPr>
        <w:numId w:val="29"/>
      </w:numPr>
    </w:pPr>
  </w:style>
  <w:style w:type="character" w:customStyle="1" w:styleId="Heading1Char">
    <w:name w:val="Heading 1 Char"/>
    <w:basedOn w:val="DefaultParagraphFont"/>
    <w:link w:val="Heading1"/>
    <w:uiPriority w:val="9"/>
    <w:rsid w:val="00D70564"/>
    <w:rPr>
      <w:b/>
      <w:bCs/>
      <w:sz w:val="36"/>
      <w:szCs w:val="26"/>
      <w:lang w:eastAsia="en-US"/>
    </w:rPr>
  </w:style>
  <w:style w:type="paragraph" w:styleId="TOCHeading">
    <w:name w:val="TOC Heading"/>
    <w:basedOn w:val="Heading1"/>
    <w:next w:val="Normal"/>
    <w:uiPriority w:val="39"/>
    <w:unhideWhenUsed/>
    <w:qFormat/>
    <w:rsid w:val="00A31012"/>
    <w:pPr>
      <w:keepNext/>
      <w:keepLines/>
      <w:widowControl/>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Cs w:val="32"/>
      <w:lang w:val="en-US"/>
    </w:rPr>
  </w:style>
  <w:style w:type="paragraph" w:styleId="TOC1">
    <w:name w:val="toc 1"/>
    <w:basedOn w:val="Normal"/>
    <w:next w:val="Normal"/>
    <w:autoRedefine/>
    <w:uiPriority w:val="39"/>
    <w:unhideWhenUsed/>
    <w:rsid w:val="00A31012"/>
    <w:pPr>
      <w:spacing w:after="100"/>
      <w:ind w:left="0"/>
    </w:pPr>
  </w:style>
  <w:style w:type="paragraph" w:styleId="TOC2">
    <w:name w:val="toc 2"/>
    <w:basedOn w:val="Normal"/>
    <w:next w:val="Normal"/>
    <w:autoRedefine/>
    <w:uiPriority w:val="39"/>
    <w:unhideWhenUsed/>
    <w:rsid w:val="00A31012"/>
    <w:pPr>
      <w:spacing w:after="100"/>
      <w:ind w:left="280"/>
    </w:pPr>
  </w:style>
  <w:style w:type="paragraph" w:styleId="TOC3">
    <w:name w:val="toc 3"/>
    <w:basedOn w:val="Normal"/>
    <w:next w:val="Normal"/>
    <w:autoRedefine/>
    <w:uiPriority w:val="39"/>
    <w:unhideWhenUsed/>
    <w:rsid w:val="00A31012"/>
    <w:pPr>
      <w:spacing w:after="100"/>
      <w:ind w:left="560"/>
    </w:pPr>
  </w:style>
  <w:style w:type="paragraph" w:styleId="TOC4">
    <w:name w:val="toc 4"/>
    <w:basedOn w:val="Normal"/>
    <w:next w:val="Normal"/>
    <w:autoRedefine/>
    <w:uiPriority w:val="39"/>
    <w:unhideWhenUsed/>
    <w:rsid w:val="00A31012"/>
    <w:pPr>
      <w:widowControl/>
      <w:spacing w:after="100" w:line="259" w:lineRule="auto"/>
      <w:ind w:left="660" w:firstLine="0"/>
      <w:jc w:val="left"/>
    </w:pPr>
    <w:rPr>
      <w:rFonts w:asciiTheme="minorHAnsi" w:eastAsiaTheme="minorEastAsia" w:hAnsiTheme="minorHAnsi" w:cstheme="minorBidi"/>
      <w:kern w:val="2"/>
      <w:sz w:val="22"/>
      <w:szCs w:val="22"/>
      <w:lang w:val="en-US" w:eastAsia="zh-CN"/>
      <w14:ligatures w14:val="standardContextual"/>
    </w:rPr>
  </w:style>
  <w:style w:type="paragraph" w:styleId="TOC5">
    <w:name w:val="toc 5"/>
    <w:basedOn w:val="Normal"/>
    <w:next w:val="Normal"/>
    <w:autoRedefine/>
    <w:uiPriority w:val="39"/>
    <w:unhideWhenUsed/>
    <w:rsid w:val="00A31012"/>
    <w:pPr>
      <w:widowControl/>
      <w:spacing w:after="100" w:line="259" w:lineRule="auto"/>
      <w:ind w:left="880" w:firstLine="0"/>
      <w:jc w:val="left"/>
    </w:pPr>
    <w:rPr>
      <w:rFonts w:asciiTheme="minorHAnsi" w:eastAsiaTheme="minorEastAsia" w:hAnsiTheme="minorHAnsi" w:cstheme="minorBidi"/>
      <w:kern w:val="2"/>
      <w:sz w:val="22"/>
      <w:szCs w:val="22"/>
      <w:lang w:val="en-US" w:eastAsia="zh-CN"/>
      <w14:ligatures w14:val="standardContextual"/>
    </w:rPr>
  </w:style>
  <w:style w:type="paragraph" w:styleId="TOC6">
    <w:name w:val="toc 6"/>
    <w:basedOn w:val="Normal"/>
    <w:next w:val="Normal"/>
    <w:autoRedefine/>
    <w:uiPriority w:val="39"/>
    <w:unhideWhenUsed/>
    <w:rsid w:val="00A31012"/>
    <w:pPr>
      <w:widowControl/>
      <w:spacing w:after="100" w:line="259" w:lineRule="auto"/>
      <w:ind w:left="1100" w:firstLine="0"/>
      <w:jc w:val="left"/>
    </w:pPr>
    <w:rPr>
      <w:rFonts w:asciiTheme="minorHAnsi" w:eastAsiaTheme="minorEastAsia" w:hAnsiTheme="minorHAnsi" w:cstheme="minorBidi"/>
      <w:kern w:val="2"/>
      <w:sz w:val="22"/>
      <w:szCs w:val="22"/>
      <w:lang w:val="en-US" w:eastAsia="zh-CN"/>
      <w14:ligatures w14:val="standardContextual"/>
    </w:rPr>
  </w:style>
  <w:style w:type="paragraph" w:styleId="TOC7">
    <w:name w:val="toc 7"/>
    <w:basedOn w:val="Normal"/>
    <w:next w:val="Normal"/>
    <w:autoRedefine/>
    <w:uiPriority w:val="39"/>
    <w:unhideWhenUsed/>
    <w:rsid w:val="00A31012"/>
    <w:pPr>
      <w:widowControl/>
      <w:spacing w:after="100" w:line="259" w:lineRule="auto"/>
      <w:ind w:left="1320" w:firstLine="0"/>
      <w:jc w:val="left"/>
    </w:pPr>
    <w:rPr>
      <w:rFonts w:asciiTheme="minorHAnsi" w:eastAsiaTheme="minorEastAsia" w:hAnsiTheme="minorHAnsi" w:cstheme="minorBidi"/>
      <w:kern w:val="2"/>
      <w:sz w:val="22"/>
      <w:szCs w:val="22"/>
      <w:lang w:val="en-US" w:eastAsia="zh-CN"/>
      <w14:ligatures w14:val="standardContextual"/>
    </w:rPr>
  </w:style>
  <w:style w:type="paragraph" w:styleId="TOC8">
    <w:name w:val="toc 8"/>
    <w:basedOn w:val="Normal"/>
    <w:next w:val="Normal"/>
    <w:autoRedefine/>
    <w:uiPriority w:val="39"/>
    <w:unhideWhenUsed/>
    <w:rsid w:val="00A31012"/>
    <w:pPr>
      <w:widowControl/>
      <w:spacing w:after="100" w:line="259" w:lineRule="auto"/>
      <w:ind w:left="1540" w:firstLine="0"/>
      <w:jc w:val="left"/>
    </w:pPr>
    <w:rPr>
      <w:rFonts w:asciiTheme="minorHAnsi" w:eastAsiaTheme="minorEastAsia" w:hAnsiTheme="minorHAnsi" w:cstheme="minorBidi"/>
      <w:kern w:val="2"/>
      <w:sz w:val="22"/>
      <w:szCs w:val="22"/>
      <w:lang w:val="en-US" w:eastAsia="zh-CN"/>
      <w14:ligatures w14:val="standardContextual"/>
    </w:rPr>
  </w:style>
  <w:style w:type="paragraph" w:styleId="TOC9">
    <w:name w:val="toc 9"/>
    <w:basedOn w:val="Normal"/>
    <w:next w:val="Normal"/>
    <w:autoRedefine/>
    <w:uiPriority w:val="39"/>
    <w:unhideWhenUsed/>
    <w:rsid w:val="00A31012"/>
    <w:pPr>
      <w:widowControl/>
      <w:spacing w:after="100" w:line="259" w:lineRule="auto"/>
      <w:ind w:left="1760" w:firstLine="0"/>
      <w:jc w:val="left"/>
    </w:pPr>
    <w:rPr>
      <w:rFonts w:asciiTheme="minorHAnsi" w:eastAsiaTheme="minorEastAsia" w:hAnsiTheme="minorHAnsi" w:cstheme="minorBidi"/>
      <w:kern w:val="2"/>
      <w:sz w:val="22"/>
      <w:szCs w:val="22"/>
      <w:lang w:val="en-US" w:eastAsia="zh-CN"/>
      <w14:ligatures w14:val="standardContextual"/>
    </w:rPr>
  </w:style>
  <w:style w:type="character" w:styleId="Hyperlink">
    <w:name w:val="Hyperlink"/>
    <w:basedOn w:val="DefaultParagraphFont"/>
    <w:uiPriority w:val="99"/>
    <w:unhideWhenUsed/>
    <w:rsid w:val="00A31012"/>
    <w:rPr>
      <w:color w:val="0000FF" w:themeColor="hyperlink"/>
      <w:u w:val="single"/>
    </w:rPr>
  </w:style>
  <w:style w:type="character" w:styleId="UnresolvedMention">
    <w:name w:val="Unresolved Mention"/>
    <w:basedOn w:val="DefaultParagraphFont"/>
    <w:uiPriority w:val="99"/>
    <w:semiHidden/>
    <w:unhideWhenUsed/>
    <w:rsid w:val="00A31012"/>
    <w:rPr>
      <w:color w:val="605E5C"/>
      <w:shd w:val="clear" w:color="auto" w:fill="E1DFDD"/>
    </w:rPr>
  </w:style>
  <w:style w:type="paragraph" w:styleId="TableofFigures">
    <w:name w:val="table of figures"/>
    <w:basedOn w:val="Normal"/>
    <w:next w:val="Normal"/>
    <w:uiPriority w:val="99"/>
    <w:unhideWhenUsed/>
    <w:rsid w:val="008C224E"/>
    <w:pPr>
      <w:ind w:left="0"/>
    </w:pPr>
  </w:style>
  <w:style w:type="character" w:customStyle="1" w:styleId="Heading7Char">
    <w:name w:val="Heading 7 Char"/>
    <w:basedOn w:val="DefaultParagraphFont"/>
    <w:link w:val="Heading7"/>
    <w:uiPriority w:val="9"/>
    <w:semiHidden/>
    <w:rsid w:val="00CA1132"/>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CA1132"/>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A1132"/>
    <w:rPr>
      <w:rFonts w:asciiTheme="majorHAnsi" w:eastAsiaTheme="majorEastAsia" w:hAnsiTheme="majorHAnsi" w:cstheme="majorBidi"/>
      <w:i/>
      <w:iCs/>
      <w:color w:val="272727" w:themeColor="text1" w:themeTint="D8"/>
      <w:sz w:val="21"/>
      <w:szCs w:val="21"/>
      <w:lang w:eastAsia="en-US"/>
    </w:rPr>
  </w:style>
  <w:style w:type="paragraph" w:styleId="Revision">
    <w:name w:val="Revision"/>
    <w:hidden/>
    <w:uiPriority w:val="99"/>
    <w:semiHidden/>
    <w:rsid w:val="00161B83"/>
    <w:pPr>
      <w:widowControl/>
      <w:spacing w:line="240" w:lineRule="auto"/>
      <w:ind w:left="0" w:firstLine="0"/>
      <w:jc w:val="left"/>
    </w:pPr>
    <w:rPr>
      <w:lang w:eastAsia="en-US"/>
    </w:rPr>
  </w:style>
  <w:style w:type="character" w:styleId="CommentReference">
    <w:name w:val="annotation reference"/>
    <w:basedOn w:val="DefaultParagraphFont"/>
    <w:uiPriority w:val="99"/>
    <w:semiHidden/>
    <w:unhideWhenUsed/>
    <w:rsid w:val="009B70E0"/>
    <w:rPr>
      <w:sz w:val="16"/>
      <w:szCs w:val="16"/>
    </w:rPr>
  </w:style>
  <w:style w:type="paragraph" w:styleId="CommentText">
    <w:name w:val="annotation text"/>
    <w:basedOn w:val="Normal"/>
    <w:link w:val="CommentTextChar"/>
    <w:uiPriority w:val="99"/>
    <w:semiHidden/>
    <w:unhideWhenUsed/>
    <w:rsid w:val="009B70E0"/>
    <w:pPr>
      <w:spacing w:line="240" w:lineRule="auto"/>
    </w:pPr>
    <w:rPr>
      <w:sz w:val="20"/>
      <w:szCs w:val="20"/>
    </w:rPr>
  </w:style>
  <w:style w:type="character" w:customStyle="1" w:styleId="CommentTextChar">
    <w:name w:val="Comment Text Char"/>
    <w:basedOn w:val="DefaultParagraphFont"/>
    <w:link w:val="CommentText"/>
    <w:uiPriority w:val="99"/>
    <w:semiHidden/>
    <w:rsid w:val="009B70E0"/>
    <w:rPr>
      <w:sz w:val="20"/>
      <w:szCs w:val="20"/>
      <w:lang w:eastAsia="en-US"/>
    </w:rPr>
  </w:style>
  <w:style w:type="paragraph" w:styleId="CommentSubject">
    <w:name w:val="annotation subject"/>
    <w:basedOn w:val="CommentText"/>
    <w:next w:val="CommentText"/>
    <w:link w:val="CommentSubjectChar"/>
    <w:uiPriority w:val="99"/>
    <w:semiHidden/>
    <w:unhideWhenUsed/>
    <w:rsid w:val="009B70E0"/>
    <w:rPr>
      <w:b/>
      <w:bCs/>
    </w:rPr>
  </w:style>
  <w:style w:type="character" w:customStyle="1" w:styleId="CommentSubjectChar">
    <w:name w:val="Comment Subject Char"/>
    <w:basedOn w:val="CommentTextChar"/>
    <w:link w:val="CommentSubject"/>
    <w:uiPriority w:val="99"/>
    <w:semiHidden/>
    <w:rsid w:val="009B70E0"/>
    <w:rPr>
      <w:b/>
      <w:bCs/>
      <w:sz w:val="20"/>
      <w:szCs w:val="20"/>
      <w:lang w:eastAsia="en-US"/>
    </w:rPr>
  </w:style>
  <w:style w:type="character" w:styleId="Strong">
    <w:name w:val="Strong"/>
    <w:basedOn w:val="DefaultParagraphFont"/>
    <w:uiPriority w:val="22"/>
    <w:qFormat/>
    <w:rsid w:val="001A4283"/>
    <w:rPr>
      <w:b/>
      <w:bCs/>
    </w:rPr>
  </w:style>
  <w:style w:type="character" w:styleId="HTMLCode">
    <w:name w:val="HTML Code"/>
    <w:basedOn w:val="DefaultParagraphFont"/>
    <w:uiPriority w:val="99"/>
    <w:semiHidden/>
    <w:unhideWhenUsed/>
    <w:rsid w:val="001A428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65">
      <w:bodyDiv w:val="1"/>
      <w:marLeft w:val="0"/>
      <w:marRight w:val="0"/>
      <w:marTop w:val="0"/>
      <w:marBottom w:val="0"/>
      <w:divBdr>
        <w:top w:val="none" w:sz="0" w:space="0" w:color="auto"/>
        <w:left w:val="none" w:sz="0" w:space="0" w:color="auto"/>
        <w:bottom w:val="none" w:sz="0" w:space="0" w:color="auto"/>
        <w:right w:val="none" w:sz="0" w:space="0" w:color="auto"/>
      </w:divBdr>
    </w:div>
    <w:div w:id="27679683">
      <w:bodyDiv w:val="1"/>
      <w:marLeft w:val="0"/>
      <w:marRight w:val="0"/>
      <w:marTop w:val="0"/>
      <w:marBottom w:val="0"/>
      <w:divBdr>
        <w:top w:val="none" w:sz="0" w:space="0" w:color="auto"/>
        <w:left w:val="none" w:sz="0" w:space="0" w:color="auto"/>
        <w:bottom w:val="none" w:sz="0" w:space="0" w:color="auto"/>
        <w:right w:val="none" w:sz="0" w:space="0" w:color="auto"/>
      </w:divBdr>
    </w:div>
    <w:div w:id="33895274">
      <w:bodyDiv w:val="1"/>
      <w:marLeft w:val="0"/>
      <w:marRight w:val="0"/>
      <w:marTop w:val="0"/>
      <w:marBottom w:val="0"/>
      <w:divBdr>
        <w:top w:val="none" w:sz="0" w:space="0" w:color="auto"/>
        <w:left w:val="none" w:sz="0" w:space="0" w:color="auto"/>
        <w:bottom w:val="none" w:sz="0" w:space="0" w:color="auto"/>
        <w:right w:val="none" w:sz="0" w:space="0" w:color="auto"/>
      </w:divBdr>
    </w:div>
    <w:div w:id="34084480">
      <w:bodyDiv w:val="1"/>
      <w:marLeft w:val="0"/>
      <w:marRight w:val="0"/>
      <w:marTop w:val="0"/>
      <w:marBottom w:val="0"/>
      <w:divBdr>
        <w:top w:val="none" w:sz="0" w:space="0" w:color="auto"/>
        <w:left w:val="none" w:sz="0" w:space="0" w:color="auto"/>
        <w:bottom w:val="none" w:sz="0" w:space="0" w:color="auto"/>
        <w:right w:val="none" w:sz="0" w:space="0" w:color="auto"/>
      </w:divBdr>
    </w:div>
    <w:div w:id="62921255">
      <w:bodyDiv w:val="1"/>
      <w:marLeft w:val="0"/>
      <w:marRight w:val="0"/>
      <w:marTop w:val="0"/>
      <w:marBottom w:val="0"/>
      <w:divBdr>
        <w:top w:val="none" w:sz="0" w:space="0" w:color="auto"/>
        <w:left w:val="none" w:sz="0" w:space="0" w:color="auto"/>
        <w:bottom w:val="none" w:sz="0" w:space="0" w:color="auto"/>
        <w:right w:val="none" w:sz="0" w:space="0" w:color="auto"/>
      </w:divBdr>
    </w:div>
    <w:div w:id="81995571">
      <w:bodyDiv w:val="1"/>
      <w:marLeft w:val="0"/>
      <w:marRight w:val="0"/>
      <w:marTop w:val="0"/>
      <w:marBottom w:val="0"/>
      <w:divBdr>
        <w:top w:val="none" w:sz="0" w:space="0" w:color="auto"/>
        <w:left w:val="none" w:sz="0" w:space="0" w:color="auto"/>
        <w:bottom w:val="none" w:sz="0" w:space="0" w:color="auto"/>
        <w:right w:val="none" w:sz="0" w:space="0" w:color="auto"/>
      </w:divBdr>
    </w:div>
    <w:div w:id="107819519">
      <w:bodyDiv w:val="1"/>
      <w:marLeft w:val="0"/>
      <w:marRight w:val="0"/>
      <w:marTop w:val="0"/>
      <w:marBottom w:val="0"/>
      <w:divBdr>
        <w:top w:val="none" w:sz="0" w:space="0" w:color="auto"/>
        <w:left w:val="none" w:sz="0" w:space="0" w:color="auto"/>
        <w:bottom w:val="none" w:sz="0" w:space="0" w:color="auto"/>
        <w:right w:val="none" w:sz="0" w:space="0" w:color="auto"/>
      </w:divBdr>
    </w:div>
    <w:div w:id="110436231">
      <w:bodyDiv w:val="1"/>
      <w:marLeft w:val="0"/>
      <w:marRight w:val="0"/>
      <w:marTop w:val="0"/>
      <w:marBottom w:val="0"/>
      <w:divBdr>
        <w:top w:val="none" w:sz="0" w:space="0" w:color="auto"/>
        <w:left w:val="none" w:sz="0" w:space="0" w:color="auto"/>
        <w:bottom w:val="none" w:sz="0" w:space="0" w:color="auto"/>
        <w:right w:val="none" w:sz="0" w:space="0" w:color="auto"/>
      </w:divBdr>
    </w:div>
    <w:div w:id="123668685">
      <w:bodyDiv w:val="1"/>
      <w:marLeft w:val="0"/>
      <w:marRight w:val="0"/>
      <w:marTop w:val="0"/>
      <w:marBottom w:val="0"/>
      <w:divBdr>
        <w:top w:val="none" w:sz="0" w:space="0" w:color="auto"/>
        <w:left w:val="none" w:sz="0" w:space="0" w:color="auto"/>
        <w:bottom w:val="none" w:sz="0" w:space="0" w:color="auto"/>
        <w:right w:val="none" w:sz="0" w:space="0" w:color="auto"/>
      </w:divBdr>
    </w:div>
    <w:div w:id="124126653">
      <w:bodyDiv w:val="1"/>
      <w:marLeft w:val="0"/>
      <w:marRight w:val="0"/>
      <w:marTop w:val="0"/>
      <w:marBottom w:val="0"/>
      <w:divBdr>
        <w:top w:val="none" w:sz="0" w:space="0" w:color="auto"/>
        <w:left w:val="none" w:sz="0" w:space="0" w:color="auto"/>
        <w:bottom w:val="none" w:sz="0" w:space="0" w:color="auto"/>
        <w:right w:val="none" w:sz="0" w:space="0" w:color="auto"/>
      </w:divBdr>
    </w:div>
    <w:div w:id="144512645">
      <w:bodyDiv w:val="1"/>
      <w:marLeft w:val="0"/>
      <w:marRight w:val="0"/>
      <w:marTop w:val="0"/>
      <w:marBottom w:val="0"/>
      <w:divBdr>
        <w:top w:val="none" w:sz="0" w:space="0" w:color="auto"/>
        <w:left w:val="none" w:sz="0" w:space="0" w:color="auto"/>
        <w:bottom w:val="none" w:sz="0" w:space="0" w:color="auto"/>
        <w:right w:val="none" w:sz="0" w:space="0" w:color="auto"/>
      </w:divBdr>
    </w:div>
    <w:div w:id="148712042">
      <w:bodyDiv w:val="1"/>
      <w:marLeft w:val="0"/>
      <w:marRight w:val="0"/>
      <w:marTop w:val="0"/>
      <w:marBottom w:val="0"/>
      <w:divBdr>
        <w:top w:val="none" w:sz="0" w:space="0" w:color="auto"/>
        <w:left w:val="none" w:sz="0" w:space="0" w:color="auto"/>
        <w:bottom w:val="none" w:sz="0" w:space="0" w:color="auto"/>
        <w:right w:val="none" w:sz="0" w:space="0" w:color="auto"/>
      </w:divBdr>
    </w:div>
    <w:div w:id="152187130">
      <w:bodyDiv w:val="1"/>
      <w:marLeft w:val="0"/>
      <w:marRight w:val="0"/>
      <w:marTop w:val="0"/>
      <w:marBottom w:val="0"/>
      <w:divBdr>
        <w:top w:val="none" w:sz="0" w:space="0" w:color="auto"/>
        <w:left w:val="none" w:sz="0" w:space="0" w:color="auto"/>
        <w:bottom w:val="none" w:sz="0" w:space="0" w:color="auto"/>
        <w:right w:val="none" w:sz="0" w:space="0" w:color="auto"/>
      </w:divBdr>
    </w:div>
    <w:div w:id="163056532">
      <w:bodyDiv w:val="1"/>
      <w:marLeft w:val="0"/>
      <w:marRight w:val="0"/>
      <w:marTop w:val="0"/>
      <w:marBottom w:val="0"/>
      <w:divBdr>
        <w:top w:val="none" w:sz="0" w:space="0" w:color="auto"/>
        <w:left w:val="none" w:sz="0" w:space="0" w:color="auto"/>
        <w:bottom w:val="none" w:sz="0" w:space="0" w:color="auto"/>
        <w:right w:val="none" w:sz="0" w:space="0" w:color="auto"/>
      </w:divBdr>
    </w:div>
    <w:div w:id="173031277">
      <w:bodyDiv w:val="1"/>
      <w:marLeft w:val="0"/>
      <w:marRight w:val="0"/>
      <w:marTop w:val="0"/>
      <w:marBottom w:val="0"/>
      <w:divBdr>
        <w:top w:val="none" w:sz="0" w:space="0" w:color="auto"/>
        <w:left w:val="none" w:sz="0" w:space="0" w:color="auto"/>
        <w:bottom w:val="none" w:sz="0" w:space="0" w:color="auto"/>
        <w:right w:val="none" w:sz="0" w:space="0" w:color="auto"/>
      </w:divBdr>
    </w:div>
    <w:div w:id="173500138">
      <w:bodyDiv w:val="1"/>
      <w:marLeft w:val="0"/>
      <w:marRight w:val="0"/>
      <w:marTop w:val="0"/>
      <w:marBottom w:val="0"/>
      <w:divBdr>
        <w:top w:val="none" w:sz="0" w:space="0" w:color="auto"/>
        <w:left w:val="none" w:sz="0" w:space="0" w:color="auto"/>
        <w:bottom w:val="none" w:sz="0" w:space="0" w:color="auto"/>
        <w:right w:val="none" w:sz="0" w:space="0" w:color="auto"/>
      </w:divBdr>
    </w:div>
    <w:div w:id="189295913">
      <w:bodyDiv w:val="1"/>
      <w:marLeft w:val="0"/>
      <w:marRight w:val="0"/>
      <w:marTop w:val="0"/>
      <w:marBottom w:val="0"/>
      <w:divBdr>
        <w:top w:val="none" w:sz="0" w:space="0" w:color="auto"/>
        <w:left w:val="none" w:sz="0" w:space="0" w:color="auto"/>
        <w:bottom w:val="none" w:sz="0" w:space="0" w:color="auto"/>
        <w:right w:val="none" w:sz="0" w:space="0" w:color="auto"/>
      </w:divBdr>
    </w:div>
    <w:div w:id="197932022">
      <w:bodyDiv w:val="1"/>
      <w:marLeft w:val="0"/>
      <w:marRight w:val="0"/>
      <w:marTop w:val="0"/>
      <w:marBottom w:val="0"/>
      <w:divBdr>
        <w:top w:val="none" w:sz="0" w:space="0" w:color="auto"/>
        <w:left w:val="none" w:sz="0" w:space="0" w:color="auto"/>
        <w:bottom w:val="none" w:sz="0" w:space="0" w:color="auto"/>
        <w:right w:val="none" w:sz="0" w:space="0" w:color="auto"/>
      </w:divBdr>
    </w:div>
    <w:div w:id="206112806">
      <w:bodyDiv w:val="1"/>
      <w:marLeft w:val="0"/>
      <w:marRight w:val="0"/>
      <w:marTop w:val="0"/>
      <w:marBottom w:val="0"/>
      <w:divBdr>
        <w:top w:val="none" w:sz="0" w:space="0" w:color="auto"/>
        <w:left w:val="none" w:sz="0" w:space="0" w:color="auto"/>
        <w:bottom w:val="none" w:sz="0" w:space="0" w:color="auto"/>
        <w:right w:val="none" w:sz="0" w:space="0" w:color="auto"/>
      </w:divBdr>
    </w:div>
    <w:div w:id="208108068">
      <w:bodyDiv w:val="1"/>
      <w:marLeft w:val="0"/>
      <w:marRight w:val="0"/>
      <w:marTop w:val="0"/>
      <w:marBottom w:val="0"/>
      <w:divBdr>
        <w:top w:val="none" w:sz="0" w:space="0" w:color="auto"/>
        <w:left w:val="none" w:sz="0" w:space="0" w:color="auto"/>
        <w:bottom w:val="none" w:sz="0" w:space="0" w:color="auto"/>
        <w:right w:val="none" w:sz="0" w:space="0" w:color="auto"/>
      </w:divBdr>
    </w:div>
    <w:div w:id="228157520">
      <w:bodyDiv w:val="1"/>
      <w:marLeft w:val="0"/>
      <w:marRight w:val="0"/>
      <w:marTop w:val="0"/>
      <w:marBottom w:val="0"/>
      <w:divBdr>
        <w:top w:val="none" w:sz="0" w:space="0" w:color="auto"/>
        <w:left w:val="none" w:sz="0" w:space="0" w:color="auto"/>
        <w:bottom w:val="none" w:sz="0" w:space="0" w:color="auto"/>
        <w:right w:val="none" w:sz="0" w:space="0" w:color="auto"/>
      </w:divBdr>
    </w:div>
    <w:div w:id="231427479">
      <w:bodyDiv w:val="1"/>
      <w:marLeft w:val="0"/>
      <w:marRight w:val="0"/>
      <w:marTop w:val="0"/>
      <w:marBottom w:val="0"/>
      <w:divBdr>
        <w:top w:val="none" w:sz="0" w:space="0" w:color="auto"/>
        <w:left w:val="none" w:sz="0" w:space="0" w:color="auto"/>
        <w:bottom w:val="none" w:sz="0" w:space="0" w:color="auto"/>
        <w:right w:val="none" w:sz="0" w:space="0" w:color="auto"/>
      </w:divBdr>
    </w:div>
    <w:div w:id="241573061">
      <w:bodyDiv w:val="1"/>
      <w:marLeft w:val="0"/>
      <w:marRight w:val="0"/>
      <w:marTop w:val="0"/>
      <w:marBottom w:val="0"/>
      <w:divBdr>
        <w:top w:val="none" w:sz="0" w:space="0" w:color="auto"/>
        <w:left w:val="none" w:sz="0" w:space="0" w:color="auto"/>
        <w:bottom w:val="none" w:sz="0" w:space="0" w:color="auto"/>
        <w:right w:val="none" w:sz="0" w:space="0" w:color="auto"/>
      </w:divBdr>
    </w:div>
    <w:div w:id="245846775">
      <w:bodyDiv w:val="1"/>
      <w:marLeft w:val="0"/>
      <w:marRight w:val="0"/>
      <w:marTop w:val="0"/>
      <w:marBottom w:val="0"/>
      <w:divBdr>
        <w:top w:val="none" w:sz="0" w:space="0" w:color="auto"/>
        <w:left w:val="none" w:sz="0" w:space="0" w:color="auto"/>
        <w:bottom w:val="none" w:sz="0" w:space="0" w:color="auto"/>
        <w:right w:val="none" w:sz="0" w:space="0" w:color="auto"/>
      </w:divBdr>
    </w:div>
    <w:div w:id="251862652">
      <w:bodyDiv w:val="1"/>
      <w:marLeft w:val="0"/>
      <w:marRight w:val="0"/>
      <w:marTop w:val="0"/>
      <w:marBottom w:val="0"/>
      <w:divBdr>
        <w:top w:val="none" w:sz="0" w:space="0" w:color="auto"/>
        <w:left w:val="none" w:sz="0" w:space="0" w:color="auto"/>
        <w:bottom w:val="none" w:sz="0" w:space="0" w:color="auto"/>
        <w:right w:val="none" w:sz="0" w:space="0" w:color="auto"/>
      </w:divBdr>
    </w:div>
    <w:div w:id="266498553">
      <w:bodyDiv w:val="1"/>
      <w:marLeft w:val="0"/>
      <w:marRight w:val="0"/>
      <w:marTop w:val="0"/>
      <w:marBottom w:val="0"/>
      <w:divBdr>
        <w:top w:val="none" w:sz="0" w:space="0" w:color="auto"/>
        <w:left w:val="none" w:sz="0" w:space="0" w:color="auto"/>
        <w:bottom w:val="none" w:sz="0" w:space="0" w:color="auto"/>
        <w:right w:val="none" w:sz="0" w:space="0" w:color="auto"/>
      </w:divBdr>
    </w:div>
    <w:div w:id="269705184">
      <w:bodyDiv w:val="1"/>
      <w:marLeft w:val="0"/>
      <w:marRight w:val="0"/>
      <w:marTop w:val="0"/>
      <w:marBottom w:val="0"/>
      <w:divBdr>
        <w:top w:val="none" w:sz="0" w:space="0" w:color="auto"/>
        <w:left w:val="none" w:sz="0" w:space="0" w:color="auto"/>
        <w:bottom w:val="none" w:sz="0" w:space="0" w:color="auto"/>
        <w:right w:val="none" w:sz="0" w:space="0" w:color="auto"/>
      </w:divBdr>
    </w:div>
    <w:div w:id="271278670">
      <w:bodyDiv w:val="1"/>
      <w:marLeft w:val="0"/>
      <w:marRight w:val="0"/>
      <w:marTop w:val="0"/>
      <w:marBottom w:val="0"/>
      <w:divBdr>
        <w:top w:val="none" w:sz="0" w:space="0" w:color="auto"/>
        <w:left w:val="none" w:sz="0" w:space="0" w:color="auto"/>
        <w:bottom w:val="none" w:sz="0" w:space="0" w:color="auto"/>
        <w:right w:val="none" w:sz="0" w:space="0" w:color="auto"/>
      </w:divBdr>
    </w:div>
    <w:div w:id="278952191">
      <w:bodyDiv w:val="1"/>
      <w:marLeft w:val="0"/>
      <w:marRight w:val="0"/>
      <w:marTop w:val="0"/>
      <w:marBottom w:val="0"/>
      <w:divBdr>
        <w:top w:val="none" w:sz="0" w:space="0" w:color="auto"/>
        <w:left w:val="none" w:sz="0" w:space="0" w:color="auto"/>
        <w:bottom w:val="none" w:sz="0" w:space="0" w:color="auto"/>
        <w:right w:val="none" w:sz="0" w:space="0" w:color="auto"/>
      </w:divBdr>
    </w:div>
    <w:div w:id="283120054">
      <w:bodyDiv w:val="1"/>
      <w:marLeft w:val="0"/>
      <w:marRight w:val="0"/>
      <w:marTop w:val="0"/>
      <w:marBottom w:val="0"/>
      <w:divBdr>
        <w:top w:val="none" w:sz="0" w:space="0" w:color="auto"/>
        <w:left w:val="none" w:sz="0" w:space="0" w:color="auto"/>
        <w:bottom w:val="none" w:sz="0" w:space="0" w:color="auto"/>
        <w:right w:val="none" w:sz="0" w:space="0" w:color="auto"/>
      </w:divBdr>
    </w:div>
    <w:div w:id="291056148">
      <w:bodyDiv w:val="1"/>
      <w:marLeft w:val="0"/>
      <w:marRight w:val="0"/>
      <w:marTop w:val="0"/>
      <w:marBottom w:val="0"/>
      <w:divBdr>
        <w:top w:val="none" w:sz="0" w:space="0" w:color="auto"/>
        <w:left w:val="none" w:sz="0" w:space="0" w:color="auto"/>
        <w:bottom w:val="none" w:sz="0" w:space="0" w:color="auto"/>
        <w:right w:val="none" w:sz="0" w:space="0" w:color="auto"/>
      </w:divBdr>
    </w:div>
    <w:div w:id="310452569">
      <w:bodyDiv w:val="1"/>
      <w:marLeft w:val="0"/>
      <w:marRight w:val="0"/>
      <w:marTop w:val="0"/>
      <w:marBottom w:val="0"/>
      <w:divBdr>
        <w:top w:val="none" w:sz="0" w:space="0" w:color="auto"/>
        <w:left w:val="none" w:sz="0" w:space="0" w:color="auto"/>
        <w:bottom w:val="none" w:sz="0" w:space="0" w:color="auto"/>
        <w:right w:val="none" w:sz="0" w:space="0" w:color="auto"/>
      </w:divBdr>
    </w:div>
    <w:div w:id="315109681">
      <w:bodyDiv w:val="1"/>
      <w:marLeft w:val="0"/>
      <w:marRight w:val="0"/>
      <w:marTop w:val="0"/>
      <w:marBottom w:val="0"/>
      <w:divBdr>
        <w:top w:val="none" w:sz="0" w:space="0" w:color="auto"/>
        <w:left w:val="none" w:sz="0" w:space="0" w:color="auto"/>
        <w:bottom w:val="none" w:sz="0" w:space="0" w:color="auto"/>
        <w:right w:val="none" w:sz="0" w:space="0" w:color="auto"/>
      </w:divBdr>
    </w:div>
    <w:div w:id="322591938">
      <w:bodyDiv w:val="1"/>
      <w:marLeft w:val="0"/>
      <w:marRight w:val="0"/>
      <w:marTop w:val="0"/>
      <w:marBottom w:val="0"/>
      <w:divBdr>
        <w:top w:val="none" w:sz="0" w:space="0" w:color="auto"/>
        <w:left w:val="none" w:sz="0" w:space="0" w:color="auto"/>
        <w:bottom w:val="none" w:sz="0" w:space="0" w:color="auto"/>
        <w:right w:val="none" w:sz="0" w:space="0" w:color="auto"/>
      </w:divBdr>
    </w:div>
    <w:div w:id="350956813">
      <w:bodyDiv w:val="1"/>
      <w:marLeft w:val="0"/>
      <w:marRight w:val="0"/>
      <w:marTop w:val="0"/>
      <w:marBottom w:val="0"/>
      <w:divBdr>
        <w:top w:val="none" w:sz="0" w:space="0" w:color="auto"/>
        <w:left w:val="none" w:sz="0" w:space="0" w:color="auto"/>
        <w:bottom w:val="none" w:sz="0" w:space="0" w:color="auto"/>
        <w:right w:val="none" w:sz="0" w:space="0" w:color="auto"/>
      </w:divBdr>
    </w:div>
    <w:div w:id="359011715">
      <w:bodyDiv w:val="1"/>
      <w:marLeft w:val="0"/>
      <w:marRight w:val="0"/>
      <w:marTop w:val="0"/>
      <w:marBottom w:val="0"/>
      <w:divBdr>
        <w:top w:val="none" w:sz="0" w:space="0" w:color="auto"/>
        <w:left w:val="none" w:sz="0" w:space="0" w:color="auto"/>
        <w:bottom w:val="none" w:sz="0" w:space="0" w:color="auto"/>
        <w:right w:val="none" w:sz="0" w:space="0" w:color="auto"/>
      </w:divBdr>
    </w:div>
    <w:div w:id="361172909">
      <w:bodyDiv w:val="1"/>
      <w:marLeft w:val="0"/>
      <w:marRight w:val="0"/>
      <w:marTop w:val="0"/>
      <w:marBottom w:val="0"/>
      <w:divBdr>
        <w:top w:val="none" w:sz="0" w:space="0" w:color="auto"/>
        <w:left w:val="none" w:sz="0" w:space="0" w:color="auto"/>
        <w:bottom w:val="none" w:sz="0" w:space="0" w:color="auto"/>
        <w:right w:val="none" w:sz="0" w:space="0" w:color="auto"/>
      </w:divBdr>
    </w:div>
    <w:div w:id="380054473">
      <w:bodyDiv w:val="1"/>
      <w:marLeft w:val="0"/>
      <w:marRight w:val="0"/>
      <w:marTop w:val="0"/>
      <w:marBottom w:val="0"/>
      <w:divBdr>
        <w:top w:val="none" w:sz="0" w:space="0" w:color="auto"/>
        <w:left w:val="none" w:sz="0" w:space="0" w:color="auto"/>
        <w:bottom w:val="none" w:sz="0" w:space="0" w:color="auto"/>
        <w:right w:val="none" w:sz="0" w:space="0" w:color="auto"/>
      </w:divBdr>
    </w:div>
    <w:div w:id="400569489">
      <w:bodyDiv w:val="1"/>
      <w:marLeft w:val="0"/>
      <w:marRight w:val="0"/>
      <w:marTop w:val="0"/>
      <w:marBottom w:val="0"/>
      <w:divBdr>
        <w:top w:val="none" w:sz="0" w:space="0" w:color="auto"/>
        <w:left w:val="none" w:sz="0" w:space="0" w:color="auto"/>
        <w:bottom w:val="none" w:sz="0" w:space="0" w:color="auto"/>
        <w:right w:val="none" w:sz="0" w:space="0" w:color="auto"/>
      </w:divBdr>
    </w:div>
    <w:div w:id="423495962">
      <w:bodyDiv w:val="1"/>
      <w:marLeft w:val="0"/>
      <w:marRight w:val="0"/>
      <w:marTop w:val="0"/>
      <w:marBottom w:val="0"/>
      <w:divBdr>
        <w:top w:val="none" w:sz="0" w:space="0" w:color="auto"/>
        <w:left w:val="none" w:sz="0" w:space="0" w:color="auto"/>
        <w:bottom w:val="none" w:sz="0" w:space="0" w:color="auto"/>
        <w:right w:val="none" w:sz="0" w:space="0" w:color="auto"/>
      </w:divBdr>
    </w:div>
    <w:div w:id="434399767">
      <w:bodyDiv w:val="1"/>
      <w:marLeft w:val="0"/>
      <w:marRight w:val="0"/>
      <w:marTop w:val="0"/>
      <w:marBottom w:val="0"/>
      <w:divBdr>
        <w:top w:val="none" w:sz="0" w:space="0" w:color="auto"/>
        <w:left w:val="none" w:sz="0" w:space="0" w:color="auto"/>
        <w:bottom w:val="none" w:sz="0" w:space="0" w:color="auto"/>
        <w:right w:val="none" w:sz="0" w:space="0" w:color="auto"/>
      </w:divBdr>
    </w:div>
    <w:div w:id="445345587">
      <w:bodyDiv w:val="1"/>
      <w:marLeft w:val="0"/>
      <w:marRight w:val="0"/>
      <w:marTop w:val="0"/>
      <w:marBottom w:val="0"/>
      <w:divBdr>
        <w:top w:val="none" w:sz="0" w:space="0" w:color="auto"/>
        <w:left w:val="none" w:sz="0" w:space="0" w:color="auto"/>
        <w:bottom w:val="none" w:sz="0" w:space="0" w:color="auto"/>
        <w:right w:val="none" w:sz="0" w:space="0" w:color="auto"/>
      </w:divBdr>
    </w:div>
    <w:div w:id="467823292">
      <w:bodyDiv w:val="1"/>
      <w:marLeft w:val="0"/>
      <w:marRight w:val="0"/>
      <w:marTop w:val="0"/>
      <w:marBottom w:val="0"/>
      <w:divBdr>
        <w:top w:val="none" w:sz="0" w:space="0" w:color="auto"/>
        <w:left w:val="none" w:sz="0" w:space="0" w:color="auto"/>
        <w:bottom w:val="none" w:sz="0" w:space="0" w:color="auto"/>
        <w:right w:val="none" w:sz="0" w:space="0" w:color="auto"/>
      </w:divBdr>
    </w:div>
    <w:div w:id="482353061">
      <w:bodyDiv w:val="1"/>
      <w:marLeft w:val="0"/>
      <w:marRight w:val="0"/>
      <w:marTop w:val="0"/>
      <w:marBottom w:val="0"/>
      <w:divBdr>
        <w:top w:val="none" w:sz="0" w:space="0" w:color="auto"/>
        <w:left w:val="none" w:sz="0" w:space="0" w:color="auto"/>
        <w:bottom w:val="none" w:sz="0" w:space="0" w:color="auto"/>
        <w:right w:val="none" w:sz="0" w:space="0" w:color="auto"/>
      </w:divBdr>
    </w:div>
    <w:div w:id="500244457">
      <w:bodyDiv w:val="1"/>
      <w:marLeft w:val="0"/>
      <w:marRight w:val="0"/>
      <w:marTop w:val="0"/>
      <w:marBottom w:val="0"/>
      <w:divBdr>
        <w:top w:val="none" w:sz="0" w:space="0" w:color="auto"/>
        <w:left w:val="none" w:sz="0" w:space="0" w:color="auto"/>
        <w:bottom w:val="none" w:sz="0" w:space="0" w:color="auto"/>
        <w:right w:val="none" w:sz="0" w:space="0" w:color="auto"/>
      </w:divBdr>
    </w:div>
    <w:div w:id="516772971">
      <w:bodyDiv w:val="1"/>
      <w:marLeft w:val="0"/>
      <w:marRight w:val="0"/>
      <w:marTop w:val="0"/>
      <w:marBottom w:val="0"/>
      <w:divBdr>
        <w:top w:val="none" w:sz="0" w:space="0" w:color="auto"/>
        <w:left w:val="none" w:sz="0" w:space="0" w:color="auto"/>
        <w:bottom w:val="none" w:sz="0" w:space="0" w:color="auto"/>
        <w:right w:val="none" w:sz="0" w:space="0" w:color="auto"/>
      </w:divBdr>
    </w:div>
    <w:div w:id="520123952">
      <w:bodyDiv w:val="1"/>
      <w:marLeft w:val="0"/>
      <w:marRight w:val="0"/>
      <w:marTop w:val="0"/>
      <w:marBottom w:val="0"/>
      <w:divBdr>
        <w:top w:val="none" w:sz="0" w:space="0" w:color="auto"/>
        <w:left w:val="none" w:sz="0" w:space="0" w:color="auto"/>
        <w:bottom w:val="none" w:sz="0" w:space="0" w:color="auto"/>
        <w:right w:val="none" w:sz="0" w:space="0" w:color="auto"/>
      </w:divBdr>
    </w:div>
    <w:div w:id="524178329">
      <w:bodyDiv w:val="1"/>
      <w:marLeft w:val="0"/>
      <w:marRight w:val="0"/>
      <w:marTop w:val="0"/>
      <w:marBottom w:val="0"/>
      <w:divBdr>
        <w:top w:val="none" w:sz="0" w:space="0" w:color="auto"/>
        <w:left w:val="none" w:sz="0" w:space="0" w:color="auto"/>
        <w:bottom w:val="none" w:sz="0" w:space="0" w:color="auto"/>
        <w:right w:val="none" w:sz="0" w:space="0" w:color="auto"/>
      </w:divBdr>
    </w:div>
    <w:div w:id="532115530">
      <w:bodyDiv w:val="1"/>
      <w:marLeft w:val="0"/>
      <w:marRight w:val="0"/>
      <w:marTop w:val="0"/>
      <w:marBottom w:val="0"/>
      <w:divBdr>
        <w:top w:val="none" w:sz="0" w:space="0" w:color="auto"/>
        <w:left w:val="none" w:sz="0" w:space="0" w:color="auto"/>
        <w:bottom w:val="none" w:sz="0" w:space="0" w:color="auto"/>
        <w:right w:val="none" w:sz="0" w:space="0" w:color="auto"/>
      </w:divBdr>
    </w:div>
    <w:div w:id="532809374">
      <w:bodyDiv w:val="1"/>
      <w:marLeft w:val="0"/>
      <w:marRight w:val="0"/>
      <w:marTop w:val="0"/>
      <w:marBottom w:val="0"/>
      <w:divBdr>
        <w:top w:val="none" w:sz="0" w:space="0" w:color="auto"/>
        <w:left w:val="none" w:sz="0" w:space="0" w:color="auto"/>
        <w:bottom w:val="none" w:sz="0" w:space="0" w:color="auto"/>
        <w:right w:val="none" w:sz="0" w:space="0" w:color="auto"/>
      </w:divBdr>
    </w:div>
    <w:div w:id="536620643">
      <w:bodyDiv w:val="1"/>
      <w:marLeft w:val="0"/>
      <w:marRight w:val="0"/>
      <w:marTop w:val="0"/>
      <w:marBottom w:val="0"/>
      <w:divBdr>
        <w:top w:val="none" w:sz="0" w:space="0" w:color="auto"/>
        <w:left w:val="none" w:sz="0" w:space="0" w:color="auto"/>
        <w:bottom w:val="none" w:sz="0" w:space="0" w:color="auto"/>
        <w:right w:val="none" w:sz="0" w:space="0" w:color="auto"/>
      </w:divBdr>
    </w:div>
    <w:div w:id="554002202">
      <w:bodyDiv w:val="1"/>
      <w:marLeft w:val="0"/>
      <w:marRight w:val="0"/>
      <w:marTop w:val="0"/>
      <w:marBottom w:val="0"/>
      <w:divBdr>
        <w:top w:val="none" w:sz="0" w:space="0" w:color="auto"/>
        <w:left w:val="none" w:sz="0" w:space="0" w:color="auto"/>
        <w:bottom w:val="none" w:sz="0" w:space="0" w:color="auto"/>
        <w:right w:val="none" w:sz="0" w:space="0" w:color="auto"/>
      </w:divBdr>
    </w:div>
    <w:div w:id="562331435">
      <w:bodyDiv w:val="1"/>
      <w:marLeft w:val="0"/>
      <w:marRight w:val="0"/>
      <w:marTop w:val="0"/>
      <w:marBottom w:val="0"/>
      <w:divBdr>
        <w:top w:val="none" w:sz="0" w:space="0" w:color="auto"/>
        <w:left w:val="none" w:sz="0" w:space="0" w:color="auto"/>
        <w:bottom w:val="none" w:sz="0" w:space="0" w:color="auto"/>
        <w:right w:val="none" w:sz="0" w:space="0" w:color="auto"/>
      </w:divBdr>
    </w:div>
    <w:div w:id="566039130">
      <w:bodyDiv w:val="1"/>
      <w:marLeft w:val="0"/>
      <w:marRight w:val="0"/>
      <w:marTop w:val="0"/>
      <w:marBottom w:val="0"/>
      <w:divBdr>
        <w:top w:val="none" w:sz="0" w:space="0" w:color="auto"/>
        <w:left w:val="none" w:sz="0" w:space="0" w:color="auto"/>
        <w:bottom w:val="none" w:sz="0" w:space="0" w:color="auto"/>
        <w:right w:val="none" w:sz="0" w:space="0" w:color="auto"/>
      </w:divBdr>
    </w:div>
    <w:div w:id="573667011">
      <w:bodyDiv w:val="1"/>
      <w:marLeft w:val="0"/>
      <w:marRight w:val="0"/>
      <w:marTop w:val="0"/>
      <w:marBottom w:val="0"/>
      <w:divBdr>
        <w:top w:val="none" w:sz="0" w:space="0" w:color="auto"/>
        <w:left w:val="none" w:sz="0" w:space="0" w:color="auto"/>
        <w:bottom w:val="none" w:sz="0" w:space="0" w:color="auto"/>
        <w:right w:val="none" w:sz="0" w:space="0" w:color="auto"/>
      </w:divBdr>
    </w:div>
    <w:div w:id="588389196">
      <w:bodyDiv w:val="1"/>
      <w:marLeft w:val="0"/>
      <w:marRight w:val="0"/>
      <w:marTop w:val="0"/>
      <w:marBottom w:val="0"/>
      <w:divBdr>
        <w:top w:val="none" w:sz="0" w:space="0" w:color="auto"/>
        <w:left w:val="none" w:sz="0" w:space="0" w:color="auto"/>
        <w:bottom w:val="none" w:sz="0" w:space="0" w:color="auto"/>
        <w:right w:val="none" w:sz="0" w:space="0" w:color="auto"/>
      </w:divBdr>
    </w:div>
    <w:div w:id="611744390">
      <w:bodyDiv w:val="1"/>
      <w:marLeft w:val="0"/>
      <w:marRight w:val="0"/>
      <w:marTop w:val="0"/>
      <w:marBottom w:val="0"/>
      <w:divBdr>
        <w:top w:val="none" w:sz="0" w:space="0" w:color="auto"/>
        <w:left w:val="none" w:sz="0" w:space="0" w:color="auto"/>
        <w:bottom w:val="none" w:sz="0" w:space="0" w:color="auto"/>
        <w:right w:val="none" w:sz="0" w:space="0" w:color="auto"/>
      </w:divBdr>
    </w:div>
    <w:div w:id="615647236">
      <w:bodyDiv w:val="1"/>
      <w:marLeft w:val="0"/>
      <w:marRight w:val="0"/>
      <w:marTop w:val="0"/>
      <w:marBottom w:val="0"/>
      <w:divBdr>
        <w:top w:val="none" w:sz="0" w:space="0" w:color="auto"/>
        <w:left w:val="none" w:sz="0" w:space="0" w:color="auto"/>
        <w:bottom w:val="none" w:sz="0" w:space="0" w:color="auto"/>
        <w:right w:val="none" w:sz="0" w:space="0" w:color="auto"/>
      </w:divBdr>
    </w:div>
    <w:div w:id="618729007">
      <w:bodyDiv w:val="1"/>
      <w:marLeft w:val="0"/>
      <w:marRight w:val="0"/>
      <w:marTop w:val="0"/>
      <w:marBottom w:val="0"/>
      <w:divBdr>
        <w:top w:val="none" w:sz="0" w:space="0" w:color="auto"/>
        <w:left w:val="none" w:sz="0" w:space="0" w:color="auto"/>
        <w:bottom w:val="none" w:sz="0" w:space="0" w:color="auto"/>
        <w:right w:val="none" w:sz="0" w:space="0" w:color="auto"/>
      </w:divBdr>
    </w:div>
    <w:div w:id="625694926">
      <w:bodyDiv w:val="1"/>
      <w:marLeft w:val="0"/>
      <w:marRight w:val="0"/>
      <w:marTop w:val="0"/>
      <w:marBottom w:val="0"/>
      <w:divBdr>
        <w:top w:val="none" w:sz="0" w:space="0" w:color="auto"/>
        <w:left w:val="none" w:sz="0" w:space="0" w:color="auto"/>
        <w:bottom w:val="none" w:sz="0" w:space="0" w:color="auto"/>
        <w:right w:val="none" w:sz="0" w:space="0" w:color="auto"/>
      </w:divBdr>
    </w:div>
    <w:div w:id="633174513">
      <w:bodyDiv w:val="1"/>
      <w:marLeft w:val="0"/>
      <w:marRight w:val="0"/>
      <w:marTop w:val="0"/>
      <w:marBottom w:val="0"/>
      <w:divBdr>
        <w:top w:val="none" w:sz="0" w:space="0" w:color="auto"/>
        <w:left w:val="none" w:sz="0" w:space="0" w:color="auto"/>
        <w:bottom w:val="none" w:sz="0" w:space="0" w:color="auto"/>
        <w:right w:val="none" w:sz="0" w:space="0" w:color="auto"/>
      </w:divBdr>
    </w:div>
    <w:div w:id="634454972">
      <w:bodyDiv w:val="1"/>
      <w:marLeft w:val="0"/>
      <w:marRight w:val="0"/>
      <w:marTop w:val="0"/>
      <w:marBottom w:val="0"/>
      <w:divBdr>
        <w:top w:val="none" w:sz="0" w:space="0" w:color="auto"/>
        <w:left w:val="none" w:sz="0" w:space="0" w:color="auto"/>
        <w:bottom w:val="none" w:sz="0" w:space="0" w:color="auto"/>
        <w:right w:val="none" w:sz="0" w:space="0" w:color="auto"/>
      </w:divBdr>
    </w:div>
    <w:div w:id="638726603">
      <w:bodyDiv w:val="1"/>
      <w:marLeft w:val="0"/>
      <w:marRight w:val="0"/>
      <w:marTop w:val="0"/>
      <w:marBottom w:val="0"/>
      <w:divBdr>
        <w:top w:val="none" w:sz="0" w:space="0" w:color="auto"/>
        <w:left w:val="none" w:sz="0" w:space="0" w:color="auto"/>
        <w:bottom w:val="none" w:sz="0" w:space="0" w:color="auto"/>
        <w:right w:val="none" w:sz="0" w:space="0" w:color="auto"/>
      </w:divBdr>
    </w:div>
    <w:div w:id="690716653">
      <w:bodyDiv w:val="1"/>
      <w:marLeft w:val="0"/>
      <w:marRight w:val="0"/>
      <w:marTop w:val="0"/>
      <w:marBottom w:val="0"/>
      <w:divBdr>
        <w:top w:val="none" w:sz="0" w:space="0" w:color="auto"/>
        <w:left w:val="none" w:sz="0" w:space="0" w:color="auto"/>
        <w:bottom w:val="none" w:sz="0" w:space="0" w:color="auto"/>
        <w:right w:val="none" w:sz="0" w:space="0" w:color="auto"/>
      </w:divBdr>
    </w:div>
    <w:div w:id="691616462">
      <w:bodyDiv w:val="1"/>
      <w:marLeft w:val="0"/>
      <w:marRight w:val="0"/>
      <w:marTop w:val="0"/>
      <w:marBottom w:val="0"/>
      <w:divBdr>
        <w:top w:val="none" w:sz="0" w:space="0" w:color="auto"/>
        <w:left w:val="none" w:sz="0" w:space="0" w:color="auto"/>
        <w:bottom w:val="none" w:sz="0" w:space="0" w:color="auto"/>
        <w:right w:val="none" w:sz="0" w:space="0" w:color="auto"/>
      </w:divBdr>
    </w:div>
    <w:div w:id="698510743">
      <w:bodyDiv w:val="1"/>
      <w:marLeft w:val="0"/>
      <w:marRight w:val="0"/>
      <w:marTop w:val="0"/>
      <w:marBottom w:val="0"/>
      <w:divBdr>
        <w:top w:val="none" w:sz="0" w:space="0" w:color="auto"/>
        <w:left w:val="none" w:sz="0" w:space="0" w:color="auto"/>
        <w:bottom w:val="none" w:sz="0" w:space="0" w:color="auto"/>
        <w:right w:val="none" w:sz="0" w:space="0" w:color="auto"/>
      </w:divBdr>
    </w:div>
    <w:div w:id="709577107">
      <w:bodyDiv w:val="1"/>
      <w:marLeft w:val="0"/>
      <w:marRight w:val="0"/>
      <w:marTop w:val="0"/>
      <w:marBottom w:val="0"/>
      <w:divBdr>
        <w:top w:val="none" w:sz="0" w:space="0" w:color="auto"/>
        <w:left w:val="none" w:sz="0" w:space="0" w:color="auto"/>
        <w:bottom w:val="none" w:sz="0" w:space="0" w:color="auto"/>
        <w:right w:val="none" w:sz="0" w:space="0" w:color="auto"/>
      </w:divBdr>
    </w:div>
    <w:div w:id="716202331">
      <w:bodyDiv w:val="1"/>
      <w:marLeft w:val="0"/>
      <w:marRight w:val="0"/>
      <w:marTop w:val="0"/>
      <w:marBottom w:val="0"/>
      <w:divBdr>
        <w:top w:val="none" w:sz="0" w:space="0" w:color="auto"/>
        <w:left w:val="none" w:sz="0" w:space="0" w:color="auto"/>
        <w:bottom w:val="none" w:sz="0" w:space="0" w:color="auto"/>
        <w:right w:val="none" w:sz="0" w:space="0" w:color="auto"/>
      </w:divBdr>
    </w:div>
    <w:div w:id="736318680">
      <w:bodyDiv w:val="1"/>
      <w:marLeft w:val="0"/>
      <w:marRight w:val="0"/>
      <w:marTop w:val="0"/>
      <w:marBottom w:val="0"/>
      <w:divBdr>
        <w:top w:val="none" w:sz="0" w:space="0" w:color="auto"/>
        <w:left w:val="none" w:sz="0" w:space="0" w:color="auto"/>
        <w:bottom w:val="none" w:sz="0" w:space="0" w:color="auto"/>
        <w:right w:val="none" w:sz="0" w:space="0" w:color="auto"/>
      </w:divBdr>
    </w:div>
    <w:div w:id="745222710">
      <w:bodyDiv w:val="1"/>
      <w:marLeft w:val="0"/>
      <w:marRight w:val="0"/>
      <w:marTop w:val="0"/>
      <w:marBottom w:val="0"/>
      <w:divBdr>
        <w:top w:val="none" w:sz="0" w:space="0" w:color="auto"/>
        <w:left w:val="none" w:sz="0" w:space="0" w:color="auto"/>
        <w:bottom w:val="none" w:sz="0" w:space="0" w:color="auto"/>
        <w:right w:val="none" w:sz="0" w:space="0" w:color="auto"/>
      </w:divBdr>
    </w:div>
    <w:div w:id="746683293">
      <w:bodyDiv w:val="1"/>
      <w:marLeft w:val="0"/>
      <w:marRight w:val="0"/>
      <w:marTop w:val="0"/>
      <w:marBottom w:val="0"/>
      <w:divBdr>
        <w:top w:val="none" w:sz="0" w:space="0" w:color="auto"/>
        <w:left w:val="none" w:sz="0" w:space="0" w:color="auto"/>
        <w:bottom w:val="none" w:sz="0" w:space="0" w:color="auto"/>
        <w:right w:val="none" w:sz="0" w:space="0" w:color="auto"/>
      </w:divBdr>
    </w:div>
    <w:div w:id="764040211">
      <w:bodyDiv w:val="1"/>
      <w:marLeft w:val="0"/>
      <w:marRight w:val="0"/>
      <w:marTop w:val="0"/>
      <w:marBottom w:val="0"/>
      <w:divBdr>
        <w:top w:val="none" w:sz="0" w:space="0" w:color="auto"/>
        <w:left w:val="none" w:sz="0" w:space="0" w:color="auto"/>
        <w:bottom w:val="none" w:sz="0" w:space="0" w:color="auto"/>
        <w:right w:val="none" w:sz="0" w:space="0" w:color="auto"/>
      </w:divBdr>
    </w:div>
    <w:div w:id="773793849">
      <w:bodyDiv w:val="1"/>
      <w:marLeft w:val="0"/>
      <w:marRight w:val="0"/>
      <w:marTop w:val="0"/>
      <w:marBottom w:val="0"/>
      <w:divBdr>
        <w:top w:val="none" w:sz="0" w:space="0" w:color="auto"/>
        <w:left w:val="none" w:sz="0" w:space="0" w:color="auto"/>
        <w:bottom w:val="none" w:sz="0" w:space="0" w:color="auto"/>
        <w:right w:val="none" w:sz="0" w:space="0" w:color="auto"/>
      </w:divBdr>
    </w:div>
    <w:div w:id="778523700">
      <w:bodyDiv w:val="1"/>
      <w:marLeft w:val="0"/>
      <w:marRight w:val="0"/>
      <w:marTop w:val="0"/>
      <w:marBottom w:val="0"/>
      <w:divBdr>
        <w:top w:val="none" w:sz="0" w:space="0" w:color="auto"/>
        <w:left w:val="none" w:sz="0" w:space="0" w:color="auto"/>
        <w:bottom w:val="none" w:sz="0" w:space="0" w:color="auto"/>
        <w:right w:val="none" w:sz="0" w:space="0" w:color="auto"/>
      </w:divBdr>
    </w:div>
    <w:div w:id="785153416">
      <w:bodyDiv w:val="1"/>
      <w:marLeft w:val="0"/>
      <w:marRight w:val="0"/>
      <w:marTop w:val="0"/>
      <w:marBottom w:val="0"/>
      <w:divBdr>
        <w:top w:val="none" w:sz="0" w:space="0" w:color="auto"/>
        <w:left w:val="none" w:sz="0" w:space="0" w:color="auto"/>
        <w:bottom w:val="none" w:sz="0" w:space="0" w:color="auto"/>
        <w:right w:val="none" w:sz="0" w:space="0" w:color="auto"/>
      </w:divBdr>
    </w:div>
    <w:div w:id="790442481">
      <w:bodyDiv w:val="1"/>
      <w:marLeft w:val="0"/>
      <w:marRight w:val="0"/>
      <w:marTop w:val="0"/>
      <w:marBottom w:val="0"/>
      <w:divBdr>
        <w:top w:val="none" w:sz="0" w:space="0" w:color="auto"/>
        <w:left w:val="none" w:sz="0" w:space="0" w:color="auto"/>
        <w:bottom w:val="none" w:sz="0" w:space="0" w:color="auto"/>
        <w:right w:val="none" w:sz="0" w:space="0" w:color="auto"/>
      </w:divBdr>
    </w:div>
    <w:div w:id="797918338">
      <w:bodyDiv w:val="1"/>
      <w:marLeft w:val="0"/>
      <w:marRight w:val="0"/>
      <w:marTop w:val="0"/>
      <w:marBottom w:val="0"/>
      <w:divBdr>
        <w:top w:val="none" w:sz="0" w:space="0" w:color="auto"/>
        <w:left w:val="none" w:sz="0" w:space="0" w:color="auto"/>
        <w:bottom w:val="none" w:sz="0" w:space="0" w:color="auto"/>
        <w:right w:val="none" w:sz="0" w:space="0" w:color="auto"/>
      </w:divBdr>
    </w:div>
    <w:div w:id="826752494">
      <w:bodyDiv w:val="1"/>
      <w:marLeft w:val="0"/>
      <w:marRight w:val="0"/>
      <w:marTop w:val="0"/>
      <w:marBottom w:val="0"/>
      <w:divBdr>
        <w:top w:val="none" w:sz="0" w:space="0" w:color="auto"/>
        <w:left w:val="none" w:sz="0" w:space="0" w:color="auto"/>
        <w:bottom w:val="none" w:sz="0" w:space="0" w:color="auto"/>
        <w:right w:val="none" w:sz="0" w:space="0" w:color="auto"/>
      </w:divBdr>
    </w:div>
    <w:div w:id="845704200">
      <w:bodyDiv w:val="1"/>
      <w:marLeft w:val="0"/>
      <w:marRight w:val="0"/>
      <w:marTop w:val="0"/>
      <w:marBottom w:val="0"/>
      <w:divBdr>
        <w:top w:val="none" w:sz="0" w:space="0" w:color="auto"/>
        <w:left w:val="none" w:sz="0" w:space="0" w:color="auto"/>
        <w:bottom w:val="none" w:sz="0" w:space="0" w:color="auto"/>
        <w:right w:val="none" w:sz="0" w:space="0" w:color="auto"/>
      </w:divBdr>
      <w:divsChild>
        <w:div w:id="529955857">
          <w:marLeft w:val="945"/>
          <w:marRight w:val="0"/>
          <w:marTop w:val="0"/>
          <w:marBottom w:val="0"/>
          <w:divBdr>
            <w:top w:val="none" w:sz="0" w:space="0" w:color="auto"/>
            <w:left w:val="none" w:sz="0" w:space="0" w:color="auto"/>
            <w:bottom w:val="none" w:sz="0" w:space="0" w:color="auto"/>
            <w:right w:val="none" w:sz="0" w:space="0" w:color="auto"/>
          </w:divBdr>
        </w:div>
      </w:divsChild>
    </w:div>
    <w:div w:id="845707226">
      <w:bodyDiv w:val="1"/>
      <w:marLeft w:val="0"/>
      <w:marRight w:val="0"/>
      <w:marTop w:val="0"/>
      <w:marBottom w:val="0"/>
      <w:divBdr>
        <w:top w:val="none" w:sz="0" w:space="0" w:color="auto"/>
        <w:left w:val="none" w:sz="0" w:space="0" w:color="auto"/>
        <w:bottom w:val="none" w:sz="0" w:space="0" w:color="auto"/>
        <w:right w:val="none" w:sz="0" w:space="0" w:color="auto"/>
      </w:divBdr>
    </w:div>
    <w:div w:id="870528719">
      <w:bodyDiv w:val="1"/>
      <w:marLeft w:val="0"/>
      <w:marRight w:val="0"/>
      <w:marTop w:val="0"/>
      <w:marBottom w:val="0"/>
      <w:divBdr>
        <w:top w:val="none" w:sz="0" w:space="0" w:color="auto"/>
        <w:left w:val="none" w:sz="0" w:space="0" w:color="auto"/>
        <w:bottom w:val="none" w:sz="0" w:space="0" w:color="auto"/>
        <w:right w:val="none" w:sz="0" w:space="0" w:color="auto"/>
      </w:divBdr>
    </w:div>
    <w:div w:id="874585511">
      <w:bodyDiv w:val="1"/>
      <w:marLeft w:val="0"/>
      <w:marRight w:val="0"/>
      <w:marTop w:val="0"/>
      <w:marBottom w:val="0"/>
      <w:divBdr>
        <w:top w:val="none" w:sz="0" w:space="0" w:color="auto"/>
        <w:left w:val="none" w:sz="0" w:space="0" w:color="auto"/>
        <w:bottom w:val="none" w:sz="0" w:space="0" w:color="auto"/>
        <w:right w:val="none" w:sz="0" w:space="0" w:color="auto"/>
      </w:divBdr>
    </w:div>
    <w:div w:id="880941690">
      <w:bodyDiv w:val="1"/>
      <w:marLeft w:val="0"/>
      <w:marRight w:val="0"/>
      <w:marTop w:val="0"/>
      <w:marBottom w:val="0"/>
      <w:divBdr>
        <w:top w:val="none" w:sz="0" w:space="0" w:color="auto"/>
        <w:left w:val="none" w:sz="0" w:space="0" w:color="auto"/>
        <w:bottom w:val="none" w:sz="0" w:space="0" w:color="auto"/>
        <w:right w:val="none" w:sz="0" w:space="0" w:color="auto"/>
      </w:divBdr>
    </w:div>
    <w:div w:id="895972754">
      <w:bodyDiv w:val="1"/>
      <w:marLeft w:val="0"/>
      <w:marRight w:val="0"/>
      <w:marTop w:val="0"/>
      <w:marBottom w:val="0"/>
      <w:divBdr>
        <w:top w:val="none" w:sz="0" w:space="0" w:color="auto"/>
        <w:left w:val="none" w:sz="0" w:space="0" w:color="auto"/>
        <w:bottom w:val="none" w:sz="0" w:space="0" w:color="auto"/>
        <w:right w:val="none" w:sz="0" w:space="0" w:color="auto"/>
      </w:divBdr>
    </w:div>
    <w:div w:id="902790856">
      <w:bodyDiv w:val="1"/>
      <w:marLeft w:val="0"/>
      <w:marRight w:val="0"/>
      <w:marTop w:val="0"/>
      <w:marBottom w:val="0"/>
      <w:divBdr>
        <w:top w:val="none" w:sz="0" w:space="0" w:color="auto"/>
        <w:left w:val="none" w:sz="0" w:space="0" w:color="auto"/>
        <w:bottom w:val="none" w:sz="0" w:space="0" w:color="auto"/>
        <w:right w:val="none" w:sz="0" w:space="0" w:color="auto"/>
      </w:divBdr>
    </w:div>
    <w:div w:id="909775640">
      <w:bodyDiv w:val="1"/>
      <w:marLeft w:val="0"/>
      <w:marRight w:val="0"/>
      <w:marTop w:val="0"/>
      <w:marBottom w:val="0"/>
      <w:divBdr>
        <w:top w:val="none" w:sz="0" w:space="0" w:color="auto"/>
        <w:left w:val="none" w:sz="0" w:space="0" w:color="auto"/>
        <w:bottom w:val="none" w:sz="0" w:space="0" w:color="auto"/>
        <w:right w:val="none" w:sz="0" w:space="0" w:color="auto"/>
      </w:divBdr>
    </w:div>
    <w:div w:id="917978379">
      <w:bodyDiv w:val="1"/>
      <w:marLeft w:val="0"/>
      <w:marRight w:val="0"/>
      <w:marTop w:val="0"/>
      <w:marBottom w:val="0"/>
      <w:divBdr>
        <w:top w:val="none" w:sz="0" w:space="0" w:color="auto"/>
        <w:left w:val="none" w:sz="0" w:space="0" w:color="auto"/>
        <w:bottom w:val="none" w:sz="0" w:space="0" w:color="auto"/>
        <w:right w:val="none" w:sz="0" w:space="0" w:color="auto"/>
      </w:divBdr>
    </w:div>
    <w:div w:id="919869024">
      <w:bodyDiv w:val="1"/>
      <w:marLeft w:val="0"/>
      <w:marRight w:val="0"/>
      <w:marTop w:val="0"/>
      <w:marBottom w:val="0"/>
      <w:divBdr>
        <w:top w:val="none" w:sz="0" w:space="0" w:color="auto"/>
        <w:left w:val="none" w:sz="0" w:space="0" w:color="auto"/>
        <w:bottom w:val="none" w:sz="0" w:space="0" w:color="auto"/>
        <w:right w:val="none" w:sz="0" w:space="0" w:color="auto"/>
      </w:divBdr>
    </w:div>
    <w:div w:id="924268131">
      <w:bodyDiv w:val="1"/>
      <w:marLeft w:val="0"/>
      <w:marRight w:val="0"/>
      <w:marTop w:val="0"/>
      <w:marBottom w:val="0"/>
      <w:divBdr>
        <w:top w:val="none" w:sz="0" w:space="0" w:color="auto"/>
        <w:left w:val="none" w:sz="0" w:space="0" w:color="auto"/>
        <w:bottom w:val="none" w:sz="0" w:space="0" w:color="auto"/>
        <w:right w:val="none" w:sz="0" w:space="0" w:color="auto"/>
      </w:divBdr>
    </w:div>
    <w:div w:id="931477369">
      <w:bodyDiv w:val="1"/>
      <w:marLeft w:val="0"/>
      <w:marRight w:val="0"/>
      <w:marTop w:val="0"/>
      <w:marBottom w:val="0"/>
      <w:divBdr>
        <w:top w:val="none" w:sz="0" w:space="0" w:color="auto"/>
        <w:left w:val="none" w:sz="0" w:space="0" w:color="auto"/>
        <w:bottom w:val="none" w:sz="0" w:space="0" w:color="auto"/>
        <w:right w:val="none" w:sz="0" w:space="0" w:color="auto"/>
      </w:divBdr>
    </w:div>
    <w:div w:id="938106080">
      <w:bodyDiv w:val="1"/>
      <w:marLeft w:val="0"/>
      <w:marRight w:val="0"/>
      <w:marTop w:val="0"/>
      <w:marBottom w:val="0"/>
      <w:divBdr>
        <w:top w:val="none" w:sz="0" w:space="0" w:color="auto"/>
        <w:left w:val="none" w:sz="0" w:space="0" w:color="auto"/>
        <w:bottom w:val="none" w:sz="0" w:space="0" w:color="auto"/>
        <w:right w:val="none" w:sz="0" w:space="0" w:color="auto"/>
      </w:divBdr>
    </w:div>
    <w:div w:id="970667210">
      <w:bodyDiv w:val="1"/>
      <w:marLeft w:val="0"/>
      <w:marRight w:val="0"/>
      <w:marTop w:val="0"/>
      <w:marBottom w:val="0"/>
      <w:divBdr>
        <w:top w:val="none" w:sz="0" w:space="0" w:color="auto"/>
        <w:left w:val="none" w:sz="0" w:space="0" w:color="auto"/>
        <w:bottom w:val="none" w:sz="0" w:space="0" w:color="auto"/>
        <w:right w:val="none" w:sz="0" w:space="0" w:color="auto"/>
      </w:divBdr>
    </w:div>
    <w:div w:id="982656002">
      <w:bodyDiv w:val="1"/>
      <w:marLeft w:val="0"/>
      <w:marRight w:val="0"/>
      <w:marTop w:val="0"/>
      <w:marBottom w:val="0"/>
      <w:divBdr>
        <w:top w:val="none" w:sz="0" w:space="0" w:color="auto"/>
        <w:left w:val="none" w:sz="0" w:space="0" w:color="auto"/>
        <w:bottom w:val="none" w:sz="0" w:space="0" w:color="auto"/>
        <w:right w:val="none" w:sz="0" w:space="0" w:color="auto"/>
      </w:divBdr>
    </w:div>
    <w:div w:id="984816826">
      <w:bodyDiv w:val="1"/>
      <w:marLeft w:val="0"/>
      <w:marRight w:val="0"/>
      <w:marTop w:val="0"/>
      <w:marBottom w:val="0"/>
      <w:divBdr>
        <w:top w:val="none" w:sz="0" w:space="0" w:color="auto"/>
        <w:left w:val="none" w:sz="0" w:space="0" w:color="auto"/>
        <w:bottom w:val="none" w:sz="0" w:space="0" w:color="auto"/>
        <w:right w:val="none" w:sz="0" w:space="0" w:color="auto"/>
      </w:divBdr>
    </w:div>
    <w:div w:id="1028987542">
      <w:bodyDiv w:val="1"/>
      <w:marLeft w:val="0"/>
      <w:marRight w:val="0"/>
      <w:marTop w:val="0"/>
      <w:marBottom w:val="0"/>
      <w:divBdr>
        <w:top w:val="none" w:sz="0" w:space="0" w:color="auto"/>
        <w:left w:val="none" w:sz="0" w:space="0" w:color="auto"/>
        <w:bottom w:val="none" w:sz="0" w:space="0" w:color="auto"/>
        <w:right w:val="none" w:sz="0" w:space="0" w:color="auto"/>
      </w:divBdr>
    </w:div>
    <w:div w:id="1035279229">
      <w:bodyDiv w:val="1"/>
      <w:marLeft w:val="0"/>
      <w:marRight w:val="0"/>
      <w:marTop w:val="0"/>
      <w:marBottom w:val="0"/>
      <w:divBdr>
        <w:top w:val="none" w:sz="0" w:space="0" w:color="auto"/>
        <w:left w:val="none" w:sz="0" w:space="0" w:color="auto"/>
        <w:bottom w:val="none" w:sz="0" w:space="0" w:color="auto"/>
        <w:right w:val="none" w:sz="0" w:space="0" w:color="auto"/>
      </w:divBdr>
    </w:div>
    <w:div w:id="1036739438">
      <w:bodyDiv w:val="1"/>
      <w:marLeft w:val="0"/>
      <w:marRight w:val="0"/>
      <w:marTop w:val="0"/>
      <w:marBottom w:val="0"/>
      <w:divBdr>
        <w:top w:val="none" w:sz="0" w:space="0" w:color="auto"/>
        <w:left w:val="none" w:sz="0" w:space="0" w:color="auto"/>
        <w:bottom w:val="none" w:sz="0" w:space="0" w:color="auto"/>
        <w:right w:val="none" w:sz="0" w:space="0" w:color="auto"/>
      </w:divBdr>
    </w:div>
    <w:div w:id="1042942759">
      <w:bodyDiv w:val="1"/>
      <w:marLeft w:val="0"/>
      <w:marRight w:val="0"/>
      <w:marTop w:val="0"/>
      <w:marBottom w:val="0"/>
      <w:divBdr>
        <w:top w:val="none" w:sz="0" w:space="0" w:color="auto"/>
        <w:left w:val="none" w:sz="0" w:space="0" w:color="auto"/>
        <w:bottom w:val="none" w:sz="0" w:space="0" w:color="auto"/>
        <w:right w:val="none" w:sz="0" w:space="0" w:color="auto"/>
      </w:divBdr>
    </w:div>
    <w:div w:id="1047491085">
      <w:bodyDiv w:val="1"/>
      <w:marLeft w:val="0"/>
      <w:marRight w:val="0"/>
      <w:marTop w:val="0"/>
      <w:marBottom w:val="0"/>
      <w:divBdr>
        <w:top w:val="none" w:sz="0" w:space="0" w:color="auto"/>
        <w:left w:val="none" w:sz="0" w:space="0" w:color="auto"/>
        <w:bottom w:val="none" w:sz="0" w:space="0" w:color="auto"/>
        <w:right w:val="none" w:sz="0" w:space="0" w:color="auto"/>
      </w:divBdr>
    </w:div>
    <w:div w:id="1047878949">
      <w:bodyDiv w:val="1"/>
      <w:marLeft w:val="0"/>
      <w:marRight w:val="0"/>
      <w:marTop w:val="0"/>
      <w:marBottom w:val="0"/>
      <w:divBdr>
        <w:top w:val="none" w:sz="0" w:space="0" w:color="auto"/>
        <w:left w:val="none" w:sz="0" w:space="0" w:color="auto"/>
        <w:bottom w:val="none" w:sz="0" w:space="0" w:color="auto"/>
        <w:right w:val="none" w:sz="0" w:space="0" w:color="auto"/>
      </w:divBdr>
    </w:div>
    <w:div w:id="1069810974">
      <w:bodyDiv w:val="1"/>
      <w:marLeft w:val="0"/>
      <w:marRight w:val="0"/>
      <w:marTop w:val="0"/>
      <w:marBottom w:val="0"/>
      <w:divBdr>
        <w:top w:val="none" w:sz="0" w:space="0" w:color="auto"/>
        <w:left w:val="none" w:sz="0" w:space="0" w:color="auto"/>
        <w:bottom w:val="none" w:sz="0" w:space="0" w:color="auto"/>
        <w:right w:val="none" w:sz="0" w:space="0" w:color="auto"/>
      </w:divBdr>
    </w:div>
    <w:div w:id="1083912534">
      <w:bodyDiv w:val="1"/>
      <w:marLeft w:val="0"/>
      <w:marRight w:val="0"/>
      <w:marTop w:val="0"/>
      <w:marBottom w:val="0"/>
      <w:divBdr>
        <w:top w:val="none" w:sz="0" w:space="0" w:color="auto"/>
        <w:left w:val="none" w:sz="0" w:space="0" w:color="auto"/>
        <w:bottom w:val="none" w:sz="0" w:space="0" w:color="auto"/>
        <w:right w:val="none" w:sz="0" w:space="0" w:color="auto"/>
      </w:divBdr>
    </w:div>
    <w:div w:id="1117018488">
      <w:bodyDiv w:val="1"/>
      <w:marLeft w:val="0"/>
      <w:marRight w:val="0"/>
      <w:marTop w:val="0"/>
      <w:marBottom w:val="0"/>
      <w:divBdr>
        <w:top w:val="none" w:sz="0" w:space="0" w:color="auto"/>
        <w:left w:val="none" w:sz="0" w:space="0" w:color="auto"/>
        <w:bottom w:val="none" w:sz="0" w:space="0" w:color="auto"/>
        <w:right w:val="none" w:sz="0" w:space="0" w:color="auto"/>
      </w:divBdr>
    </w:div>
    <w:div w:id="1124076827">
      <w:bodyDiv w:val="1"/>
      <w:marLeft w:val="0"/>
      <w:marRight w:val="0"/>
      <w:marTop w:val="0"/>
      <w:marBottom w:val="0"/>
      <w:divBdr>
        <w:top w:val="none" w:sz="0" w:space="0" w:color="auto"/>
        <w:left w:val="none" w:sz="0" w:space="0" w:color="auto"/>
        <w:bottom w:val="none" w:sz="0" w:space="0" w:color="auto"/>
        <w:right w:val="none" w:sz="0" w:space="0" w:color="auto"/>
      </w:divBdr>
    </w:div>
    <w:div w:id="1130636729">
      <w:bodyDiv w:val="1"/>
      <w:marLeft w:val="0"/>
      <w:marRight w:val="0"/>
      <w:marTop w:val="0"/>
      <w:marBottom w:val="0"/>
      <w:divBdr>
        <w:top w:val="none" w:sz="0" w:space="0" w:color="auto"/>
        <w:left w:val="none" w:sz="0" w:space="0" w:color="auto"/>
        <w:bottom w:val="none" w:sz="0" w:space="0" w:color="auto"/>
        <w:right w:val="none" w:sz="0" w:space="0" w:color="auto"/>
      </w:divBdr>
    </w:div>
    <w:div w:id="1136331998">
      <w:bodyDiv w:val="1"/>
      <w:marLeft w:val="0"/>
      <w:marRight w:val="0"/>
      <w:marTop w:val="0"/>
      <w:marBottom w:val="0"/>
      <w:divBdr>
        <w:top w:val="none" w:sz="0" w:space="0" w:color="auto"/>
        <w:left w:val="none" w:sz="0" w:space="0" w:color="auto"/>
        <w:bottom w:val="none" w:sz="0" w:space="0" w:color="auto"/>
        <w:right w:val="none" w:sz="0" w:space="0" w:color="auto"/>
      </w:divBdr>
    </w:div>
    <w:div w:id="1140417999">
      <w:bodyDiv w:val="1"/>
      <w:marLeft w:val="0"/>
      <w:marRight w:val="0"/>
      <w:marTop w:val="0"/>
      <w:marBottom w:val="0"/>
      <w:divBdr>
        <w:top w:val="none" w:sz="0" w:space="0" w:color="auto"/>
        <w:left w:val="none" w:sz="0" w:space="0" w:color="auto"/>
        <w:bottom w:val="none" w:sz="0" w:space="0" w:color="auto"/>
        <w:right w:val="none" w:sz="0" w:space="0" w:color="auto"/>
      </w:divBdr>
      <w:divsChild>
        <w:div w:id="1564677083">
          <w:marLeft w:val="945"/>
          <w:marRight w:val="0"/>
          <w:marTop w:val="0"/>
          <w:marBottom w:val="0"/>
          <w:divBdr>
            <w:top w:val="none" w:sz="0" w:space="0" w:color="auto"/>
            <w:left w:val="none" w:sz="0" w:space="0" w:color="auto"/>
            <w:bottom w:val="none" w:sz="0" w:space="0" w:color="auto"/>
            <w:right w:val="none" w:sz="0" w:space="0" w:color="auto"/>
          </w:divBdr>
        </w:div>
      </w:divsChild>
    </w:div>
    <w:div w:id="1143162403">
      <w:bodyDiv w:val="1"/>
      <w:marLeft w:val="0"/>
      <w:marRight w:val="0"/>
      <w:marTop w:val="0"/>
      <w:marBottom w:val="0"/>
      <w:divBdr>
        <w:top w:val="none" w:sz="0" w:space="0" w:color="auto"/>
        <w:left w:val="none" w:sz="0" w:space="0" w:color="auto"/>
        <w:bottom w:val="none" w:sz="0" w:space="0" w:color="auto"/>
        <w:right w:val="none" w:sz="0" w:space="0" w:color="auto"/>
      </w:divBdr>
    </w:div>
    <w:div w:id="1145077392">
      <w:bodyDiv w:val="1"/>
      <w:marLeft w:val="0"/>
      <w:marRight w:val="0"/>
      <w:marTop w:val="0"/>
      <w:marBottom w:val="0"/>
      <w:divBdr>
        <w:top w:val="none" w:sz="0" w:space="0" w:color="auto"/>
        <w:left w:val="none" w:sz="0" w:space="0" w:color="auto"/>
        <w:bottom w:val="none" w:sz="0" w:space="0" w:color="auto"/>
        <w:right w:val="none" w:sz="0" w:space="0" w:color="auto"/>
      </w:divBdr>
    </w:div>
    <w:div w:id="1146046449">
      <w:bodyDiv w:val="1"/>
      <w:marLeft w:val="0"/>
      <w:marRight w:val="0"/>
      <w:marTop w:val="0"/>
      <w:marBottom w:val="0"/>
      <w:divBdr>
        <w:top w:val="none" w:sz="0" w:space="0" w:color="auto"/>
        <w:left w:val="none" w:sz="0" w:space="0" w:color="auto"/>
        <w:bottom w:val="none" w:sz="0" w:space="0" w:color="auto"/>
        <w:right w:val="none" w:sz="0" w:space="0" w:color="auto"/>
      </w:divBdr>
    </w:div>
    <w:div w:id="1147092251">
      <w:bodyDiv w:val="1"/>
      <w:marLeft w:val="0"/>
      <w:marRight w:val="0"/>
      <w:marTop w:val="0"/>
      <w:marBottom w:val="0"/>
      <w:divBdr>
        <w:top w:val="none" w:sz="0" w:space="0" w:color="auto"/>
        <w:left w:val="none" w:sz="0" w:space="0" w:color="auto"/>
        <w:bottom w:val="none" w:sz="0" w:space="0" w:color="auto"/>
        <w:right w:val="none" w:sz="0" w:space="0" w:color="auto"/>
      </w:divBdr>
    </w:div>
    <w:div w:id="1153332405">
      <w:bodyDiv w:val="1"/>
      <w:marLeft w:val="0"/>
      <w:marRight w:val="0"/>
      <w:marTop w:val="0"/>
      <w:marBottom w:val="0"/>
      <w:divBdr>
        <w:top w:val="none" w:sz="0" w:space="0" w:color="auto"/>
        <w:left w:val="none" w:sz="0" w:space="0" w:color="auto"/>
        <w:bottom w:val="none" w:sz="0" w:space="0" w:color="auto"/>
        <w:right w:val="none" w:sz="0" w:space="0" w:color="auto"/>
      </w:divBdr>
    </w:div>
    <w:div w:id="1155337493">
      <w:bodyDiv w:val="1"/>
      <w:marLeft w:val="0"/>
      <w:marRight w:val="0"/>
      <w:marTop w:val="0"/>
      <w:marBottom w:val="0"/>
      <w:divBdr>
        <w:top w:val="none" w:sz="0" w:space="0" w:color="auto"/>
        <w:left w:val="none" w:sz="0" w:space="0" w:color="auto"/>
        <w:bottom w:val="none" w:sz="0" w:space="0" w:color="auto"/>
        <w:right w:val="none" w:sz="0" w:space="0" w:color="auto"/>
      </w:divBdr>
    </w:div>
    <w:div w:id="1169173197">
      <w:bodyDiv w:val="1"/>
      <w:marLeft w:val="0"/>
      <w:marRight w:val="0"/>
      <w:marTop w:val="0"/>
      <w:marBottom w:val="0"/>
      <w:divBdr>
        <w:top w:val="none" w:sz="0" w:space="0" w:color="auto"/>
        <w:left w:val="none" w:sz="0" w:space="0" w:color="auto"/>
        <w:bottom w:val="none" w:sz="0" w:space="0" w:color="auto"/>
        <w:right w:val="none" w:sz="0" w:space="0" w:color="auto"/>
      </w:divBdr>
    </w:div>
    <w:div w:id="1193034386">
      <w:bodyDiv w:val="1"/>
      <w:marLeft w:val="0"/>
      <w:marRight w:val="0"/>
      <w:marTop w:val="0"/>
      <w:marBottom w:val="0"/>
      <w:divBdr>
        <w:top w:val="none" w:sz="0" w:space="0" w:color="auto"/>
        <w:left w:val="none" w:sz="0" w:space="0" w:color="auto"/>
        <w:bottom w:val="none" w:sz="0" w:space="0" w:color="auto"/>
        <w:right w:val="none" w:sz="0" w:space="0" w:color="auto"/>
      </w:divBdr>
    </w:div>
    <w:div w:id="1198084081">
      <w:bodyDiv w:val="1"/>
      <w:marLeft w:val="0"/>
      <w:marRight w:val="0"/>
      <w:marTop w:val="0"/>
      <w:marBottom w:val="0"/>
      <w:divBdr>
        <w:top w:val="none" w:sz="0" w:space="0" w:color="auto"/>
        <w:left w:val="none" w:sz="0" w:space="0" w:color="auto"/>
        <w:bottom w:val="none" w:sz="0" w:space="0" w:color="auto"/>
        <w:right w:val="none" w:sz="0" w:space="0" w:color="auto"/>
      </w:divBdr>
    </w:div>
    <w:div w:id="1207067490">
      <w:bodyDiv w:val="1"/>
      <w:marLeft w:val="0"/>
      <w:marRight w:val="0"/>
      <w:marTop w:val="0"/>
      <w:marBottom w:val="0"/>
      <w:divBdr>
        <w:top w:val="none" w:sz="0" w:space="0" w:color="auto"/>
        <w:left w:val="none" w:sz="0" w:space="0" w:color="auto"/>
        <w:bottom w:val="none" w:sz="0" w:space="0" w:color="auto"/>
        <w:right w:val="none" w:sz="0" w:space="0" w:color="auto"/>
      </w:divBdr>
    </w:div>
    <w:div w:id="1214657425">
      <w:bodyDiv w:val="1"/>
      <w:marLeft w:val="0"/>
      <w:marRight w:val="0"/>
      <w:marTop w:val="0"/>
      <w:marBottom w:val="0"/>
      <w:divBdr>
        <w:top w:val="none" w:sz="0" w:space="0" w:color="auto"/>
        <w:left w:val="none" w:sz="0" w:space="0" w:color="auto"/>
        <w:bottom w:val="none" w:sz="0" w:space="0" w:color="auto"/>
        <w:right w:val="none" w:sz="0" w:space="0" w:color="auto"/>
      </w:divBdr>
    </w:div>
    <w:div w:id="1226450401">
      <w:bodyDiv w:val="1"/>
      <w:marLeft w:val="0"/>
      <w:marRight w:val="0"/>
      <w:marTop w:val="0"/>
      <w:marBottom w:val="0"/>
      <w:divBdr>
        <w:top w:val="none" w:sz="0" w:space="0" w:color="auto"/>
        <w:left w:val="none" w:sz="0" w:space="0" w:color="auto"/>
        <w:bottom w:val="none" w:sz="0" w:space="0" w:color="auto"/>
        <w:right w:val="none" w:sz="0" w:space="0" w:color="auto"/>
      </w:divBdr>
    </w:div>
    <w:div w:id="1244684363">
      <w:bodyDiv w:val="1"/>
      <w:marLeft w:val="0"/>
      <w:marRight w:val="0"/>
      <w:marTop w:val="0"/>
      <w:marBottom w:val="0"/>
      <w:divBdr>
        <w:top w:val="none" w:sz="0" w:space="0" w:color="auto"/>
        <w:left w:val="none" w:sz="0" w:space="0" w:color="auto"/>
        <w:bottom w:val="none" w:sz="0" w:space="0" w:color="auto"/>
        <w:right w:val="none" w:sz="0" w:space="0" w:color="auto"/>
      </w:divBdr>
    </w:div>
    <w:div w:id="1245609867">
      <w:bodyDiv w:val="1"/>
      <w:marLeft w:val="0"/>
      <w:marRight w:val="0"/>
      <w:marTop w:val="0"/>
      <w:marBottom w:val="0"/>
      <w:divBdr>
        <w:top w:val="none" w:sz="0" w:space="0" w:color="auto"/>
        <w:left w:val="none" w:sz="0" w:space="0" w:color="auto"/>
        <w:bottom w:val="none" w:sz="0" w:space="0" w:color="auto"/>
        <w:right w:val="none" w:sz="0" w:space="0" w:color="auto"/>
      </w:divBdr>
    </w:div>
    <w:div w:id="1246718598">
      <w:bodyDiv w:val="1"/>
      <w:marLeft w:val="0"/>
      <w:marRight w:val="0"/>
      <w:marTop w:val="0"/>
      <w:marBottom w:val="0"/>
      <w:divBdr>
        <w:top w:val="none" w:sz="0" w:space="0" w:color="auto"/>
        <w:left w:val="none" w:sz="0" w:space="0" w:color="auto"/>
        <w:bottom w:val="none" w:sz="0" w:space="0" w:color="auto"/>
        <w:right w:val="none" w:sz="0" w:space="0" w:color="auto"/>
      </w:divBdr>
    </w:div>
    <w:div w:id="1255672349">
      <w:bodyDiv w:val="1"/>
      <w:marLeft w:val="0"/>
      <w:marRight w:val="0"/>
      <w:marTop w:val="0"/>
      <w:marBottom w:val="0"/>
      <w:divBdr>
        <w:top w:val="none" w:sz="0" w:space="0" w:color="auto"/>
        <w:left w:val="none" w:sz="0" w:space="0" w:color="auto"/>
        <w:bottom w:val="none" w:sz="0" w:space="0" w:color="auto"/>
        <w:right w:val="none" w:sz="0" w:space="0" w:color="auto"/>
      </w:divBdr>
    </w:div>
    <w:div w:id="1257596573">
      <w:bodyDiv w:val="1"/>
      <w:marLeft w:val="0"/>
      <w:marRight w:val="0"/>
      <w:marTop w:val="0"/>
      <w:marBottom w:val="0"/>
      <w:divBdr>
        <w:top w:val="none" w:sz="0" w:space="0" w:color="auto"/>
        <w:left w:val="none" w:sz="0" w:space="0" w:color="auto"/>
        <w:bottom w:val="none" w:sz="0" w:space="0" w:color="auto"/>
        <w:right w:val="none" w:sz="0" w:space="0" w:color="auto"/>
      </w:divBdr>
    </w:div>
    <w:div w:id="1270891735">
      <w:bodyDiv w:val="1"/>
      <w:marLeft w:val="0"/>
      <w:marRight w:val="0"/>
      <w:marTop w:val="0"/>
      <w:marBottom w:val="0"/>
      <w:divBdr>
        <w:top w:val="none" w:sz="0" w:space="0" w:color="auto"/>
        <w:left w:val="none" w:sz="0" w:space="0" w:color="auto"/>
        <w:bottom w:val="none" w:sz="0" w:space="0" w:color="auto"/>
        <w:right w:val="none" w:sz="0" w:space="0" w:color="auto"/>
      </w:divBdr>
    </w:div>
    <w:div w:id="1279141341">
      <w:bodyDiv w:val="1"/>
      <w:marLeft w:val="0"/>
      <w:marRight w:val="0"/>
      <w:marTop w:val="0"/>
      <w:marBottom w:val="0"/>
      <w:divBdr>
        <w:top w:val="none" w:sz="0" w:space="0" w:color="auto"/>
        <w:left w:val="none" w:sz="0" w:space="0" w:color="auto"/>
        <w:bottom w:val="none" w:sz="0" w:space="0" w:color="auto"/>
        <w:right w:val="none" w:sz="0" w:space="0" w:color="auto"/>
      </w:divBdr>
    </w:div>
    <w:div w:id="1300499054">
      <w:bodyDiv w:val="1"/>
      <w:marLeft w:val="0"/>
      <w:marRight w:val="0"/>
      <w:marTop w:val="0"/>
      <w:marBottom w:val="0"/>
      <w:divBdr>
        <w:top w:val="none" w:sz="0" w:space="0" w:color="auto"/>
        <w:left w:val="none" w:sz="0" w:space="0" w:color="auto"/>
        <w:bottom w:val="none" w:sz="0" w:space="0" w:color="auto"/>
        <w:right w:val="none" w:sz="0" w:space="0" w:color="auto"/>
      </w:divBdr>
    </w:div>
    <w:div w:id="1304432747">
      <w:bodyDiv w:val="1"/>
      <w:marLeft w:val="0"/>
      <w:marRight w:val="0"/>
      <w:marTop w:val="0"/>
      <w:marBottom w:val="0"/>
      <w:divBdr>
        <w:top w:val="none" w:sz="0" w:space="0" w:color="auto"/>
        <w:left w:val="none" w:sz="0" w:space="0" w:color="auto"/>
        <w:bottom w:val="none" w:sz="0" w:space="0" w:color="auto"/>
        <w:right w:val="none" w:sz="0" w:space="0" w:color="auto"/>
      </w:divBdr>
    </w:div>
    <w:div w:id="1330138760">
      <w:bodyDiv w:val="1"/>
      <w:marLeft w:val="0"/>
      <w:marRight w:val="0"/>
      <w:marTop w:val="0"/>
      <w:marBottom w:val="0"/>
      <w:divBdr>
        <w:top w:val="none" w:sz="0" w:space="0" w:color="auto"/>
        <w:left w:val="none" w:sz="0" w:space="0" w:color="auto"/>
        <w:bottom w:val="none" w:sz="0" w:space="0" w:color="auto"/>
        <w:right w:val="none" w:sz="0" w:space="0" w:color="auto"/>
      </w:divBdr>
    </w:div>
    <w:div w:id="1333488139">
      <w:bodyDiv w:val="1"/>
      <w:marLeft w:val="0"/>
      <w:marRight w:val="0"/>
      <w:marTop w:val="0"/>
      <w:marBottom w:val="0"/>
      <w:divBdr>
        <w:top w:val="none" w:sz="0" w:space="0" w:color="auto"/>
        <w:left w:val="none" w:sz="0" w:space="0" w:color="auto"/>
        <w:bottom w:val="none" w:sz="0" w:space="0" w:color="auto"/>
        <w:right w:val="none" w:sz="0" w:space="0" w:color="auto"/>
      </w:divBdr>
    </w:div>
    <w:div w:id="1340037094">
      <w:bodyDiv w:val="1"/>
      <w:marLeft w:val="0"/>
      <w:marRight w:val="0"/>
      <w:marTop w:val="0"/>
      <w:marBottom w:val="0"/>
      <w:divBdr>
        <w:top w:val="none" w:sz="0" w:space="0" w:color="auto"/>
        <w:left w:val="none" w:sz="0" w:space="0" w:color="auto"/>
        <w:bottom w:val="none" w:sz="0" w:space="0" w:color="auto"/>
        <w:right w:val="none" w:sz="0" w:space="0" w:color="auto"/>
      </w:divBdr>
    </w:div>
    <w:div w:id="1351179020">
      <w:bodyDiv w:val="1"/>
      <w:marLeft w:val="0"/>
      <w:marRight w:val="0"/>
      <w:marTop w:val="0"/>
      <w:marBottom w:val="0"/>
      <w:divBdr>
        <w:top w:val="none" w:sz="0" w:space="0" w:color="auto"/>
        <w:left w:val="none" w:sz="0" w:space="0" w:color="auto"/>
        <w:bottom w:val="none" w:sz="0" w:space="0" w:color="auto"/>
        <w:right w:val="none" w:sz="0" w:space="0" w:color="auto"/>
      </w:divBdr>
    </w:div>
    <w:div w:id="1351372861">
      <w:bodyDiv w:val="1"/>
      <w:marLeft w:val="0"/>
      <w:marRight w:val="0"/>
      <w:marTop w:val="0"/>
      <w:marBottom w:val="0"/>
      <w:divBdr>
        <w:top w:val="none" w:sz="0" w:space="0" w:color="auto"/>
        <w:left w:val="none" w:sz="0" w:space="0" w:color="auto"/>
        <w:bottom w:val="none" w:sz="0" w:space="0" w:color="auto"/>
        <w:right w:val="none" w:sz="0" w:space="0" w:color="auto"/>
      </w:divBdr>
    </w:div>
    <w:div w:id="1360427925">
      <w:bodyDiv w:val="1"/>
      <w:marLeft w:val="0"/>
      <w:marRight w:val="0"/>
      <w:marTop w:val="0"/>
      <w:marBottom w:val="0"/>
      <w:divBdr>
        <w:top w:val="none" w:sz="0" w:space="0" w:color="auto"/>
        <w:left w:val="none" w:sz="0" w:space="0" w:color="auto"/>
        <w:bottom w:val="none" w:sz="0" w:space="0" w:color="auto"/>
        <w:right w:val="none" w:sz="0" w:space="0" w:color="auto"/>
      </w:divBdr>
    </w:div>
    <w:div w:id="1364017876">
      <w:bodyDiv w:val="1"/>
      <w:marLeft w:val="0"/>
      <w:marRight w:val="0"/>
      <w:marTop w:val="0"/>
      <w:marBottom w:val="0"/>
      <w:divBdr>
        <w:top w:val="none" w:sz="0" w:space="0" w:color="auto"/>
        <w:left w:val="none" w:sz="0" w:space="0" w:color="auto"/>
        <w:bottom w:val="none" w:sz="0" w:space="0" w:color="auto"/>
        <w:right w:val="none" w:sz="0" w:space="0" w:color="auto"/>
      </w:divBdr>
    </w:div>
    <w:div w:id="1365594863">
      <w:bodyDiv w:val="1"/>
      <w:marLeft w:val="0"/>
      <w:marRight w:val="0"/>
      <w:marTop w:val="0"/>
      <w:marBottom w:val="0"/>
      <w:divBdr>
        <w:top w:val="none" w:sz="0" w:space="0" w:color="auto"/>
        <w:left w:val="none" w:sz="0" w:space="0" w:color="auto"/>
        <w:bottom w:val="none" w:sz="0" w:space="0" w:color="auto"/>
        <w:right w:val="none" w:sz="0" w:space="0" w:color="auto"/>
      </w:divBdr>
    </w:div>
    <w:div w:id="1379162829">
      <w:bodyDiv w:val="1"/>
      <w:marLeft w:val="0"/>
      <w:marRight w:val="0"/>
      <w:marTop w:val="0"/>
      <w:marBottom w:val="0"/>
      <w:divBdr>
        <w:top w:val="none" w:sz="0" w:space="0" w:color="auto"/>
        <w:left w:val="none" w:sz="0" w:space="0" w:color="auto"/>
        <w:bottom w:val="none" w:sz="0" w:space="0" w:color="auto"/>
        <w:right w:val="none" w:sz="0" w:space="0" w:color="auto"/>
      </w:divBdr>
    </w:div>
    <w:div w:id="1379285931">
      <w:bodyDiv w:val="1"/>
      <w:marLeft w:val="0"/>
      <w:marRight w:val="0"/>
      <w:marTop w:val="0"/>
      <w:marBottom w:val="0"/>
      <w:divBdr>
        <w:top w:val="none" w:sz="0" w:space="0" w:color="auto"/>
        <w:left w:val="none" w:sz="0" w:space="0" w:color="auto"/>
        <w:bottom w:val="none" w:sz="0" w:space="0" w:color="auto"/>
        <w:right w:val="none" w:sz="0" w:space="0" w:color="auto"/>
      </w:divBdr>
    </w:div>
    <w:div w:id="1382900534">
      <w:bodyDiv w:val="1"/>
      <w:marLeft w:val="0"/>
      <w:marRight w:val="0"/>
      <w:marTop w:val="0"/>
      <w:marBottom w:val="0"/>
      <w:divBdr>
        <w:top w:val="none" w:sz="0" w:space="0" w:color="auto"/>
        <w:left w:val="none" w:sz="0" w:space="0" w:color="auto"/>
        <w:bottom w:val="none" w:sz="0" w:space="0" w:color="auto"/>
        <w:right w:val="none" w:sz="0" w:space="0" w:color="auto"/>
      </w:divBdr>
    </w:div>
    <w:div w:id="1389039269">
      <w:bodyDiv w:val="1"/>
      <w:marLeft w:val="0"/>
      <w:marRight w:val="0"/>
      <w:marTop w:val="0"/>
      <w:marBottom w:val="0"/>
      <w:divBdr>
        <w:top w:val="none" w:sz="0" w:space="0" w:color="auto"/>
        <w:left w:val="none" w:sz="0" w:space="0" w:color="auto"/>
        <w:bottom w:val="none" w:sz="0" w:space="0" w:color="auto"/>
        <w:right w:val="none" w:sz="0" w:space="0" w:color="auto"/>
      </w:divBdr>
    </w:div>
    <w:div w:id="1393385678">
      <w:bodyDiv w:val="1"/>
      <w:marLeft w:val="0"/>
      <w:marRight w:val="0"/>
      <w:marTop w:val="0"/>
      <w:marBottom w:val="0"/>
      <w:divBdr>
        <w:top w:val="none" w:sz="0" w:space="0" w:color="auto"/>
        <w:left w:val="none" w:sz="0" w:space="0" w:color="auto"/>
        <w:bottom w:val="none" w:sz="0" w:space="0" w:color="auto"/>
        <w:right w:val="none" w:sz="0" w:space="0" w:color="auto"/>
      </w:divBdr>
    </w:div>
    <w:div w:id="1402405372">
      <w:bodyDiv w:val="1"/>
      <w:marLeft w:val="0"/>
      <w:marRight w:val="0"/>
      <w:marTop w:val="0"/>
      <w:marBottom w:val="0"/>
      <w:divBdr>
        <w:top w:val="none" w:sz="0" w:space="0" w:color="auto"/>
        <w:left w:val="none" w:sz="0" w:space="0" w:color="auto"/>
        <w:bottom w:val="none" w:sz="0" w:space="0" w:color="auto"/>
        <w:right w:val="none" w:sz="0" w:space="0" w:color="auto"/>
      </w:divBdr>
    </w:div>
    <w:div w:id="1430080467">
      <w:bodyDiv w:val="1"/>
      <w:marLeft w:val="0"/>
      <w:marRight w:val="0"/>
      <w:marTop w:val="0"/>
      <w:marBottom w:val="0"/>
      <w:divBdr>
        <w:top w:val="none" w:sz="0" w:space="0" w:color="auto"/>
        <w:left w:val="none" w:sz="0" w:space="0" w:color="auto"/>
        <w:bottom w:val="none" w:sz="0" w:space="0" w:color="auto"/>
        <w:right w:val="none" w:sz="0" w:space="0" w:color="auto"/>
      </w:divBdr>
    </w:div>
    <w:div w:id="1433940350">
      <w:bodyDiv w:val="1"/>
      <w:marLeft w:val="0"/>
      <w:marRight w:val="0"/>
      <w:marTop w:val="0"/>
      <w:marBottom w:val="0"/>
      <w:divBdr>
        <w:top w:val="none" w:sz="0" w:space="0" w:color="auto"/>
        <w:left w:val="none" w:sz="0" w:space="0" w:color="auto"/>
        <w:bottom w:val="none" w:sz="0" w:space="0" w:color="auto"/>
        <w:right w:val="none" w:sz="0" w:space="0" w:color="auto"/>
      </w:divBdr>
    </w:div>
    <w:div w:id="1438604107">
      <w:bodyDiv w:val="1"/>
      <w:marLeft w:val="0"/>
      <w:marRight w:val="0"/>
      <w:marTop w:val="0"/>
      <w:marBottom w:val="0"/>
      <w:divBdr>
        <w:top w:val="none" w:sz="0" w:space="0" w:color="auto"/>
        <w:left w:val="none" w:sz="0" w:space="0" w:color="auto"/>
        <w:bottom w:val="none" w:sz="0" w:space="0" w:color="auto"/>
        <w:right w:val="none" w:sz="0" w:space="0" w:color="auto"/>
      </w:divBdr>
    </w:div>
    <w:div w:id="1445807131">
      <w:bodyDiv w:val="1"/>
      <w:marLeft w:val="0"/>
      <w:marRight w:val="0"/>
      <w:marTop w:val="0"/>
      <w:marBottom w:val="0"/>
      <w:divBdr>
        <w:top w:val="none" w:sz="0" w:space="0" w:color="auto"/>
        <w:left w:val="none" w:sz="0" w:space="0" w:color="auto"/>
        <w:bottom w:val="none" w:sz="0" w:space="0" w:color="auto"/>
        <w:right w:val="none" w:sz="0" w:space="0" w:color="auto"/>
      </w:divBdr>
    </w:div>
    <w:div w:id="1452015701">
      <w:bodyDiv w:val="1"/>
      <w:marLeft w:val="0"/>
      <w:marRight w:val="0"/>
      <w:marTop w:val="0"/>
      <w:marBottom w:val="0"/>
      <w:divBdr>
        <w:top w:val="none" w:sz="0" w:space="0" w:color="auto"/>
        <w:left w:val="none" w:sz="0" w:space="0" w:color="auto"/>
        <w:bottom w:val="none" w:sz="0" w:space="0" w:color="auto"/>
        <w:right w:val="none" w:sz="0" w:space="0" w:color="auto"/>
      </w:divBdr>
    </w:div>
    <w:div w:id="1465076340">
      <w:bodyDiv w:val="1"/>
      <w:marLeft w:val="0"/>
      <w:marRight w:val="0"/>
      <w:marTop w:val="0"/>
      <w:marBottom w:val="0"/>
      <w:divBdr>
        <w:top w:val="none" w:sz="0" w:space="0" w:color="auto"/>
        <w:left w:val="none" w:sz="0" w:space="0" w:color="auto"/>
        <w:bottom w:val="none" w:sz="0" w:space="0" w:color="auto"/>
        <w:right w:val="none" w:sz="0" w:space="0" w:color="auto"/>
      </w:divBdr>
    </w:div>
    <w:div w:id="1488665983">
      <w:bodyDiv w:val="1"/>
      <w:marLeft w:val="0"/>
      <w:marRight w:val="0"/>
      <w:marTop w:val="0"/>
      <w:marBottom w:val="0"/>
      <w:divBdr>
        <w:top w:val="none" w:sz="0" w:space="0" w:color="auto"/>
        <w:left w:val="none" w:sz="0" w:space="0" w:color="auto"/>
        <w:bottom w:val="none" w:sz="0" w:space="0" w:color="auto"/>
        <w:right w:val="none" w:sz="0" w:space="0" w:color="auto"/>
      </w:divBdr>
    </w:div>
    <w:div w:id="1490293981">
      <w:bodyDiv w:val="1"/>
      <w:marLeft w:val="0"/>
      <w:marRight w:val="0"/>
      <w:marTop w:val="0"/>
      <w:marBottom w:val="0"/>
      <w:divBdr>
        <w:top w:val="none" w:sz="0" w:space="0" w:color="auto"/>
        <w:left w:val="none" w:sz="0" w:space="0" w:color="auto"/>
        <w:bottom w:val="none" w:sz="0" w:space="0" w:color="auto"/>
        <w:right w:val="none" w:sz="0" w:space="0" w:color="auto"/>
      </w:divBdr>
    </w:div>
    <w:div w:id="1499148608">
      <w:bodyDiv w:val="1"/>
      <w:marLeft w:val="0"/>
      <w:marRight w:val="0"/>
      <w:marTop w:val="0"/>
      <w:marBottom w:val="0"/>
      <w:divBdr>
        <w:top w:val="none" w:sz="0" w:space="0" w:color="auto"/>
        <w:left w:val="none" w:sz="0" w:space="0" w:color="auto"/>
        <w:bottom w:val="none" w:sz="0" w:space="0" w:color="auto"/>
        <w:right w:val="none" w:sz="0" w:space="0" w:color="auto"/>
      </w:divBdr>
    </w:div>
    <w:div w:id="1511990381">
      <w:bodyDiv w:val="1"/>
      <w:marLeft w:val="0"/>
      <w:marRight w:val="0"/>
      <w:marTop w:val="0"/>
      <w:marBottom w:val="0"/>
      <w:divBdr>
        <w:top w:val="none" w:sz="0" w:space="0" w:color="auto"/>
        <w:left w:val="none" w:sz="0" w:space="0" w:color="auto"/>
        <w:bottom w:val="none" w:sz="0" w:space="0" w:color="auto"/>
        <w:right w:val="none" w:sz="0" w:space="0" w:color="auto"/>
      </w:divBdr>
    </w:div>
    <w:div w:id="1524368437">
      <w:bodyDiv w:val="1"/>
      <w:marLeft w:val="0"/>
      <w:marRight w:val="0"/>
      <w:marTop w:val="0"/>
      <w:marBottom w:val="0"/>
      <w:divBdr>
        <w:top w:val="none" w:sz="0" w:space="0" w:color="auto"/>
        <w:left w:val="none" w:sz="0" w:space="0" w:color="auto"/>
        <w:bottom w:val="none" w:sz="0" w:space="0" w:color="auto"/>
        <w:right w:val="none" w:sz="0" w:space="0" w:color="auto"/>
      </w:divBdr>
    </w:div>
    <w:div w:id="1539321939">
      <w:bodyDiv w:val="1"/>
      <w:marLeft w:val="0"/>
      <w:marRight w:val="0"/>
      <w:marTop w:val="0"/>
      <w:marBottom w:val="0"/>
      <w:divBdr>
        <w:top w:val="none" w:sz="0" w:space="0" w:color="auto"/>
        <w:left w:val="none" w:sz="0" w:space="0" w:color="auto"/>
        <w:bottom w:val="none" w:sz="0" w:space="0" w:color="auto"/>
        <w:right w:val="none" w:sz="0" w:space="0" w:color="auto"/>
      </w:divBdr>
    </w:div>
    <w:div w:id="1546940646">
      <w:bodyDiv w:val="1"/>
      <w:marLeft w:val="0"/>
      <w:marRight w:val="0"/>
      <w:marTop w:val="0"/>
      <w:marBottom w:val="0"/>
      <w:divBdr>
        <w:top w:val="none" w:sz="0" w:space="0" w:color="auto"/>
        <w:left w:val="none" w:sz="0" w:space="0" w:color="auto"/>
        <w:bottom w:val="none" w:sz="0" w:space="0" w:color="auto"/>
        <w:right w:val="none" w:sz="0" w:space="0" w:color="auto"/>
      </w:divBdr>
    </w:div>
    <w:div w:id="1552304872">
      <w:bodyDiv w:val="1"/>
      <w:marLeft w:val="0"/>
      <w:marRight w:val="0"/>
      <w:marTop w:val="0"/>
      <w:marBottom w:val="0"/>
      <w:divBdr>
        <w:top w:val="none" w:sz="0" w:space="0" w:color="auto"/>
        <w:left w:val="none" w:sz="0" w:space="0" w:color="auto"/>
        <w:bottom w:val="none" w:sz="0" w:space="0" w:color="auto"/>
        <w:right w:val="none" w:sz="0" w:space="0" w:color="auto"/>
      </w:divBdr>
    </w:div>
    <w:div w:id="1595479070">
      <w:bodyDiv w:val="1"/>
      <w:marLeft w:val="0"/>
      <w:marRight w:val="0"/>
      <w:marTop w:val="0"/>
      <w:marBottom w:val="0"/>
      <w:divBdr>
        <w:top w:val="none" w:sz="0" w:space="0" w:color="auto"/>
        <w:left w:val="none" w:sz="0" w:space="0" w:color="auto"/>
        <w:bottom w:val="none" w:sz="0" w:space="0" w:color="auto"/>
        <w:right w:val="none" w:sz="0" w:space="0" w:color="auto"/>
      </w:divBdr>
    </w:div>
    <w:div w:id="1613053173">
      <w:bodyDiv w:val="1"/>
      <w:marLeft w:val="0"/>
      <w:marRight w:val="0"/>
      <w:marTop w:val="0"/>
      <w:marBottom w:val="0"/>
      <w:divBdr>
        <w:top w:val="none" w:sz="0" w:space="0" w:color="auto"/>
        <w:left w:val="none" w:sz="0" w:space="0" w:color="auto"/>
        <w:bottom w:val="none" w:sz="0" w:space="0" w:color="auto"/>
        <w:right w:val="none" w:sz="0" w:space="0" w:color="auto"/>
      </w:divBdr>
    </w:div>
    <w:div w:id="1619486077">
      <w:bodyDiv w:val="1"/>
      <w:marLeft w:val="0"/>
      <w:marRight w:val="0"/>
      <w:marTop w:val="0"/>
      <w:marBottom w:val="0"/>
      <w:divBdr>
        <w:top w:val="none" w:sz="0" w:space="0" w:color="auto"/>
        <w:left w:val="none" w:sz="0" w:space="0" w:color="auto"/>
        <w:bottom w:val="none" w:sz="0" w:space="0" w:color="auto"/>
        <w:right w:val="none" w:sz="0" w:space="0" w:color="auto"/>
      </w:divBdr>
    </w:div>
    <w:div w:id="1638953286">
      <w:bodyDiv w:val="1"/>
      <w:marLeft w:val="0"/>
      <w:marRight w:val="0"/>
      <w:marTop w:val="0"/>
      <w:marBottom w:val="0"/>
      <w:divBdr>
        <w:top w:val="none" w:sz="0" w:space="0" w:color="auto"/>
        <w:left w:val="none" w:sz="0" w:space="0" w:color="auto"/>
        <w:bottom w:val="none" w:sz="0" w:space="0" w:color="auto"/>
        <w:right w:val="none" w:sz="0" w:space="0" w:color="auto"/>
      </w:divBdr>
    </w:div>
    <w:div w:id="1643541010">
      <w:bodyDiv w:val="1"/>
      <w:marLeft w:val="0"/>
      <w:marRight w:val="0"/>
      <w:marTop w:val="0"/>
      <w:marBottom w:val="0"/>
      <w:divBdr>
        <w:top w:val="none" w:sz="0" w:space="0" w:color="auto"/>
        <w:left w:val="none" w:sz="0" w:space="0" w:color="auto"/>
        <w:bottom w:val="none" w:sz="0" w:space="0" w:color="auto"/>
        <w:right w:val="none" w:sz="0" w:space="0" w:color="auto"/>
      </w:divBdr>
    </w:div>
    <w:div w:id="1668947009">
      <w:bodyDiv w:val="1"/>
      <w:marLeft w:val="0"/>
      <w:marRight w:val="0"/>
      <w:marTop w:val="0"/>
      <w:marBottom w:val="0"/>
      <w:divBdr>
        <w:top w:val="none" w:sz="0" w:space="0" w:color="auto"/>
        <w:left w:val="none" w:sz="0" w:space="0" w:color="auto"/>
        <w:bottom w:val="none" w:sz="0" w:space="0" w:color="auto"/>
        <w:right w:val="none" w:sz="0" w:space="0" w:color="auto"/>
      </w:divBdr>
    </w:div>
    <w:div w:id="1679622876">
      <w:bodyDiv w:val="1"/>
      <w:marLeft w:val="0"/>
      <w:marRight w:val="0"/>
      <w:marTop w:val="0"/>
      <w:marBottom w:val="0"/>
      <w:divBdr>
        <w:top w:val="none" w:sz="0" w:space="0" w:color="auto"/>
        <w:left w:val="none" w:sz="0" w:space="0" w:color="auto"/>
        <w:bottom w:val="none" w:sz="0" w:space="0" w:color="auto"/>
        <w:right w:val="none" w:sz="0" w:space="0" w:color="auto"/>
      </w:divBdr>
    </w:div>
    <w:div w:id="1707674758">
      <w:bodyDiv w:val="1"/>
      <w:marLeft w:val="0"/>
      <w:marRight w:val="0"/>
      <w:marTop w:val="0"/>
      <w:marBottom w:val="0"/>
      <w:divBdr>
        <w:top w:val="none" w:sz="0" w:space="0" w:color="auto"/>
        <w:left w:val="none" w:sz="0" w:space="0" w:color="auto"/>
        <w:bottom w:val="none" w:sz="0" w:space="0" w:color="auto"/>
        <w:right w:val="none" w:sz="0" w:space="0" w:color="auto"/>
      </w:divBdr>
    </w:div>
    <w:div w:id="1722752700">
      <w:bodyDiv w:val="1"/>
      <w:marLeft w:val="0"/>
      <w:marRight w:val="0"/>
      <w:marTop w:val="0"/>
      <w:marBottom w:val="0"/>
      <w:divBdr>
        <w:top w:val="none" w:sz="0" w:space="0" w:color="auto"/>
        <w:left w:val="none" w:sz="0" w:space="0" w:color="auto"/>
        <w:bottom w:val="none" w:sz="0" w:space="0" w:color="auto"/>
        <w:right w:val="none" w:sz="0" w:space="0" w:color="auto"/>
      </w:divBdr>
      <w:divsChild>
        <w:div w:id="959529828">
          <w:marLeft w:val="945"/>
          <w:marRight w:val="0"/>
          <w:marTop w:val="0"/>
          <w:marBottom w:val="0"/>
          <w:divBdr>
            <w:top w:val="none" w:sz="0" w:space="0" w:color="auto"/>
            <w:left w:val="none" w:sz="0" w:space="0" w:color="auto"/>
            <w:bottom w:val="none" w:sz="0" w:space="0" w:color="auto"/>
            <w:right w:val="none" w:sz="0" w:space="0" w:color="auto"/>
          </w:divBdr>
        </w:div>
      </w:divsChild>
    </w:div>
    <w:div w:id="1735621281">
      <w:bodyDiv w:val="1"/>
      <w:marLeft w:val="0"/>
      <w:marRight w:val="0"/>
      <w:marTop w:val="0"/>
      <w:marBottom w:val="0"/>
      <w:divBdr>
        <w:top w:val="none" w:sz="0" w:space="0" w:color="auto"/>
        <w:left w:val="none" w:sz="0" w:space="0" w:color="auto"/>
        <w:bottom w:val="none" w:sz="0" w:space="0" w:color="auto"/>
        <w:right w:val="none" w:sz="0" w:space="0" w:color="auto"/>
      </w:divBdr>
      <w:divsChild>
        <w:div w:id="112139212">
          <w:marLeft w:val="945"/>
          <w:marRight w:val="0"/>
          <w:marTop w:val="0"/>
          <w:marBottom w:val="0"/>
          <w:divBdr>
            <w:top w:val="none" w:sz="0" w:space="0" w:color="auto"/>
            <w:left w:val="none" w:sz="0" w:space="0" w:color="auto"/>
            <w:bottom w:val="none" w:sz="0" w:space="0" w:color="auto"/>
            <w:right w:val="none" w:sz="0" w:space="0" w:color="auto"/>
          </w:divBdr>
        </w:div>
      </w:divsChild>
    </w:div>
    <w:div w:id="1772898235">
      <w:bodyDiv w:val="1"/>
      <w:marLeft w:val="0"/>
      <w:marRight w:val="0"/>
      <w:marTop w:val="0"/>
      <w:marBottom w:val="0"/>
      <w:divBdr>
        <w:top w:val="none" w:sz="0" w:space="0" w:color="auto"/>
        <w:left w:val="none" w:sz="0" w:space="0" w:color="auto"/>
        <w:bottom w:val="none" w:sz="0" w:space="0" w:color="auto"/>
        <w:right w:val="none" w:sz="0" w:space="0" w:color="auto"/>
      </w:divBdr>
    </w:div>
    <w:div w:id="1779787874">
      <w:bodyDiv w:val="1"/>
      <w:marLeft w:val="0"/>
      <w:marRight w:val="0"/>
      <w:marTop w:val="0"/>
      <w:marBottom w:val="0"/>
      <w:divBdr>
        <w:top w:val="none" w:sz="0" w:space="0" w:color="auto"/>
        <w:left w:val="none" w:sz="0" w:space="0" w:color="auto"/>
        <w:bottom w:val="none" w:sz="0" w:space="0" w:color="auto"/>
        <w:right w:val="none" w:sz="0" w:space="0" w:color="auto"/>
      </w:divBdr>
    </w:div>
    <w:div w:id="1796873722">
      <w:bodyDiv w:val="1"/>
      <w:marLeft w:val="0"/>
      <w:marRight w:val="0"/>
      <w:marTop w:val="0"/>
      <w:marBottom w:val="0"/>
      <w:divBdr>
        <w:top w:val="none" w:sz="0" w:space="0" w:color="auto"/>
        <w:left w:val="none" w:sz="0" w:space="0" w:color="auto"/>
        <w:bottom w:val="none" w:sz="0" w:space="0" w:color="auto"/>
        <w:right w:val="none" w:sz="0" w:space="0" w:color="auto"/>
      </w:divBdr>
    </w:div>
    <w:div w:id="1832679203">
      <w:bodyDiv w:val="1"/>
      <w:marLeft w:val="0"/>
      <w:marRight w:val="0"/>
      <w:marTop w:val="0"/>
      <w:marBottom w:val="0"/>
      <w:divBdr>
        <w:top w:val="none" w:sz="0" w:space="0" w:color="auto"/>
        <w:left w:val="none" w:sz="0" w:space="0" w:color="auto"/>
        <w:bottom w:val="none" w:sz="0" w:space="0" w:color="auto"/>
        <w:right w:val="none" w:sz="0" w:space="0" w:color="auto"/>
      </w:divBdr>
    </w:div>
    <w:div w:id="1847090316">
      <w:bodyDiv w:val="1"/>
      <w:marLeft w:val="0"/>
      <w:marRight w:val="0"/>
      <w:marTop w:val="0"/>
      <w:marBottom w:val="0"/>
      <w:divBdr>
        <w:top w:val="none" w:sz="0" w:space="0" w:color="auto"/>
        <w:left w:val="none" w:sz="0" w:space="0" w:color="auto"/>
        <w:bottom w:val="none" w:sz="0" w:space="0" w:color="auto"/>
        <w:right w:val="none" w:sz="0" w:space="0" w:color="auto"/>
      </w:divBdr>
    </w:div>
    <w:div w:id="1863669088">
      <w:bodyDiv w:val="1"/>
      <w:marLeft w:val="0"/>
      <w:marRight w:val="0"/>
      <w:marTop w:val="0"/>
      <w:marBottom w:val="0"/>
      <w:divBdr>
        <w:top w:val="none" w:sz="0" w:space="0" w:color="auto"/>
        <w:left w:val="none" w:sz="0" w:space="0" w:color="auto"/>
        <w:bottom w:val="none" w:sz="0" w:space="0" w:color="auto"/>
        <w:right w:val="none" w:sz="0" w:space="0" w:color="auto"/>
      </w:divBdr>
    </w:div>
    <w:div w:id="1868789924">
      <w:bodyDiv w:val="1"/>
      <w:marLeft w:val="0"/>
      <w:marRight w:val="0"/>
      <w:marTop w:val="0"/>
      <w:marBottom w:val="0"/>
      <w:divBdr>
        <w:top w:val="none" w:sz="0" w:space="0" w:color="auto"/>
        <w:left w:val="none" w:sz="0" w:space="0" w:color="auto"/>
        <w:bottom w:val="none" w:sz="0" w:space="0" w:color="auto"/>
        <w:right w:val="none" w:sz="0" w:space="0" w:color="auto"/>
      </w:divBdr>
    </w:div>
    <w:div w:id="1869291230">
      <w:bodyDiv w:val="1"/>
      <w:marLeft w:val="0"/>
      <w:marRight w:val="0"/>
      <w:marTop w:val="0"/>
      <w:marBottom w:val="0"/>
      <w:divBdr>
        <w:top w:val="none" w:sz="0" w:space="0" w:color="auto"/>
        <w:left w:val="none" w:sz="0" w:space="0" w:color="auto"/>
        <w:bottom w:val="none" w:sz="0" w:space="0" w:color="auto"/>
        <w:right w:val="none" w:sz="0" w:space="0" w:color="auto"/>
      </w:divBdr>
    </w:div>
    <w:div w:id="1874338445">
      <w:bodyDiv w:val="1"/>
      <w:marLeft w:val="0"/>
      <w:marRight w:val="0"/>
      <w:marTop w:val="0"/>
      <w:marBottom w:val="0"/>
      <w:divBdr>
        <w:top w:val="none" w:sz="0" w:space="0" w:color="auto"/>
        <w:left w:val="none" w:sz="0" w:space="0" w:color="auto"/>
        <w:bottom w:val="none" w:sz="0" w:space="0" w:color="auto"/>
        <w:right w:val="none" w:sz="0" w:space="0" w:color="auto"/>
      </w:divBdr>
    </w:div>
    <w:div w:id="1884248976">
      <w:bodyDiv w:val="1"/>
      <w:marLeft w:val="0"/>
      <w:marRight w:val="0"/>
      <w:marTop w:val="0"/>
      <w:marBottom w:val="0"/>
      <w:divBdr>
        <w:top w:val="none" w:sz="0" w:space="0" w:color="auto"/>
        <w:left w:val="none" w:sz="0" w:space="0" w:color="auto"/>
        <w:bottom w:val="none" w:sz="0" w:space="0" w:color="auto"/>
        <w:right w:val="none" w:sz="0" w:space="0" w:color="auto"/>
      </w:divBdr>
    </w:div>
    <w:div w:id="1885170865">
      <w:bodyDiv w:val="1"/>
      <w:marLeft w:val="0"/>
      <w:marRight w:val="0"/>
      <w:marTop w:val="0"/>
      <w:marBottom w:val="0"/>
      <w:divBdr>
        <w:top w:val="none" w:sz="0" w:space="0" w:color="auto"/>
        <w:left w:val="none" w:sz="0" w:space="0" w:color="auto"/>
        <w:bottom w:val="none" w:sz="0" w:space="0" w:color="auto"/>
        <w:right w:val="none" w:sz="0" w:space="0" w:color="auto"/>
      </w:divBdr>
    </w:div>
    <w:div w:id="1903639947">
      <w:bodyDiv w:val="1"/>
      <w:marLeft w:val="0"/>
      <w:marRight w:val="0"/>
      <w:marTop w:val="0"/>
      <w:marBottom w:val="0"/>
      <w:divBdr>
        <w:top w:val="none" w:sz="0" w:space="0" w:color="auto"/>
        <w:left w:val="none" w:sz="0" w:space="0" w:color="auto"/>
        <w:bottom w:val="none" w:sz="0" w:space="0" w:color="auto"/>
        <w:right w:val="none" w:sz="0" w:space="0" w:color="auto"/>
      </w:divBdr>
    </w:div>
    <w:div w:id="1916089625">
      <w:bodyDiv w:val="1"/>
      <w:marLeft w:val="0"/>
      <w:marRight w:val="0"/>
      <w:marTop w:val="0"/>
      <w:marBottom w:val="0"/>
      <w:divBdr>
        <w:top w:val="none" w:sz="0" w:space="0" w:color="auto"/>
        <w:left w:val="none" w:sz="0" w:space="0" w:color="auto"/>
        <w:bottom w:val="none" w:sz="0" w:space="0" w:color="auto"/>
        <w:right w:val="none" w:sz="0" w:space="0" w:color="auto"/>
      </w:divBdr>
    </w:div>
    <w:div w:id="1925140830">
      <w:bodyDiv w:val="1"/>
      <w:marLeft w:val="0"/>
      <w:marRight w:val="0"/>
      <w:marTop w:val="0"/>
      <w:marBottom w:val="0"/>
      <w:divBdr>
        <w:top w:val="none" w:sz="0" w:space="0" w:color="auto"/>
        <w:left w:val="none" w:sz="0" w:space="0" w:color="auto"/>
        <w:bottom w:val="none" w:sz="0" w:space="0" w:color="auto"/>
        <w:right w:val="none" w:sz="0" w:space="0" w:color="auto"/>
      </w:divBdr>
    </w:div>
    <w:div w:id="1936669046">
      <w:bodyDiv w:val="1"/>
      <w:marLeft w:val="0"/>
      <w:marRight w:val="0"/>
      <w:marTop w:val="0"/>
      <w:marBottom w:val="0"/>
      <w:divBdr>
        <w:top w:val="none" w:sz="0" w:space="0" w:color="auto"/>
        <w:left w:val="none" w:sz="0" w:space="0" w:color="auto"/>
        <w:bottom w:val="none" w:sz="0" w:space="0" w:color="auto"/>
        <w:right w:val="none" w:sz="0" w:space="0" w:color="auto"/>
      </w:divBdr>
    </w:div>
    <w:div w:id="1941527807">
      <w:bodyDiv w:val="1"/>
      <w:marLeft w:val="0"/>
      <w:marRight w:val="0"/>
      <w:marTop w:val="0"/>
      <w:marBottom w:val="0"/>
      <w:divBdr>
        <w:top w:val="none" w:sz="0" w:space="0" w:color="auto"/>
        <w:left w:val="none" w:sz="0" w:space="0" w:color="auto"/>
        <w:bottom w:val="none" w:sz="0" w:space="0" w:color="auto"/>
        <w:right w:val="none" w:sz="0" w:space="0" w:color="auto"/>
      </w:divBdr>
    </w:div>
    <w:div w:id="1946227742">
      <w:bodyDiv w:val="1"/>
      <w:marLeft w:val="0"/>
      <w:marRight w:val="0"/>
      <w:marTop w:val="0"/>
      <w:marBottom w:val="0"/>
      <w:divBdr>
        <w:top w:val="none" w:sz="0" w:space="0" w:color="auto"/>
        <w:left w:val="none" w:sz="0" w:space="0" w:color="auto"/>
        <w:bottom w:val="none" w:sz="0" w:space="0" w:color="auto"/>
        <w:right w:val="none" w:sz="0" w:space="0" w:color="auto"/>
      </w:divBdr>
    </w:div>
    <w:div w:id="1946381274">
      <w:bodyDiv w:val="1"/>
      <w:marLeft w:val="0"/>
      <w:marRight w:val="0"/>
      <w:marTop w:val="0"/>
      <w:marBottom w:val="0"/>
      <w:divBdr>
        <w:top w:val="none" w:sz="0" w:space="0" w:color="auto"/>
        <w:left w:val="none" w:sz="0" w:space="0" w:color="auto"/>
        <w:bottom w:val="none" w:sz="0" w:space="0" w:color="auto"/>
        <w:right w:val="none" w:sz="0" w:space="0" w:color="auto"/>
      </w:divBdr>
    </w:div>
    <w:div w:id="1948002105">
      <w:bodyDiv w:val="1"/>
      <w:marLeft w:val="0"/>
      <w:marRight w:val="0"/>
      <w:marTop w:val="0"/>
      <w:marBottom w:val="0"/>
      <w:divBdr>
        <w:top w:val="none" w:sz="0" w:space="0" w:color="auto"/>
        <w:left w:val="none" w:sz="0" w:space="0" w:color="auto"/>
        <w:bottom w:val="none" w:sz="0" w:space="0" w:color="auto"/>
        <w:right w:val="none" w:sz="0" w:space="0" w:color="auto"/>
      </w:divBdr>
    </w:div>
    <w:div w:id="1948735482">
      <w:bodyDiv w:val="1"/>
      <w:marLeft w:val="0"/>
      <w:marRight w:val="0"/>
      <w:marTop w:val="0"/>
      <w:marBottom w:val="0"/>
      <w:divBdr>
        <w:top w:val="none" w:sz="0" w:space="0" w:color="auto"/>
        <w:left w:val="none" w:sz="0" w:space="0" w:color="auto"/>
        <w:bottom w:val="none" w:sz="0" w:space="0" w:color="auto"/>
        <w:right w:val="none" w:sz="0" w:space="0" w:color="auto"/>
      </w:divBdr>
    </w:div>
    <w:div w:id="1950159608">
      <w:bodyDiv w:val="1"/>
      <w:marLeft w:val="0"/>
      <w:marRight w:val="0"/>
      <w:marTop w:val="0"/>
      <w:marBottom w:val="0"/>
      <w:divBdr>
        <w:top w:val="none" w:sz="0" w:space="0" w:color="auto"/>
        <w:left w:val="none" w:sz="0" w:space="0" w:color="auto"/>
        <w:bottom w:val="none" w:sz="0" w:space="0" w:color="auto"/>
        <w:right w:val="none" w:sz="0" w:space="0" w:color="auto"/>
      </w:divBdr>
    </w:div>
    <w:div w:id="1954239400">
      <w:bodyDiv w:val="1"/>
      <w:marLeft w:val="0"/>
      <w:marRight w:val="0"/>
      <w:marTop w:val="0"/>
      <w:marBottom w:val="0"/>
      <w:divBdr>
        <w:top w:val="none" w:sz="0" w:space="0" w:color="auto"/>
        <w:left w:val="none" w:sz="0" w:space="0" w:color="auto"/>
        <w:bottom w:val="none" w:sz="0" w:space="0" w:color="auto"/>
        <w:right w:val="none" w:sz="0" w:space="0" w:color="auto"/>
      </w:divBdr>
    </w:div>
    <w:div w:id="1955673157">
      <w:bodyDiv w:val="1"/>
      <w:marLeft w:val="0"/>
      <w:marRight w:val="0"/>
      <w:marTop w:val="0"/>
      <w:marBottom w:val="0"/>
      <w:divBdr>
        <w:top w:val="none" w:sz="0" w:space="0" w:color="auto"/>
        <w:left w:val="none" w:sz="0" w:space="0" w:color="auto"/>
        <w:bottom w:val="none" w:sz="0" w:space="0" w:color="auto"/>
        <w:right w:val="none" w:sz="0" w:space="0" w:color="auto"/>
      </w:divBdr>
    </w:div>
    <w:div w:id="1963874930">
      <w:bodyDiv w:val="1"/>
      <w:marLeft w:val="0"/>
      <w:marRight w:val="0"/>
      <w:marTop w:val="0"/>
      <w:marBottom w:val="0"/>
      <w:divBdr>
        <w:top w:val="none" w:sz="0" w:space="0" w:color="auto"/>
        <w:left w:val="none" w:sz="0" w:space="0" w:color="auto"/>
        <w:bottom w:val="none" w:sz="0" w:space="0" w:color="auto"/>
        <w:right w:val="none" w:sz="0" w:space="0" w:color="auto"/>
      </w:divBdr>
    </w:div>
    <w:div w:id="1966806771">
      <w:bodyDiv w:val="1"/>
      <w:marLeft w:val="0"/>
      <w:marRight w:val="0"/>
      <w:marTop w:val="0"/>
      <w:marBottom w:val="0"/>
      <w:divBdr>
        <w:top w:val="none" w:sz="0" w:space="0" w:color="auto"/>
        <w:left w:val="none" w:sz="0" w:space="0" w:color="auto"/>
        <w:bottom w:val="none" w:sz="0" w:space="0" w:color="auto"/>
        <w:right w:val="none" w:sz="0" w:space="0" w:color="auto"/>
      </w:divBdr>
    </w:div>
    <w:div w:id="2014381304">
      <w:bodyDiv w:val="1"/>
      <w:marLeft w:val="0"/>
      <w:marRight w:val="0"/>
      <w:marTop w:val="0"/>
      <w:marBottom w:val="0"/>
      <w:divBdr>
        <w:top w:val="none" w:sz="0" w:space="0" w:color="auto"/>
        <w:left w:val="none" w:sz="0" w:space="0" w:color="auto"/>
        <w:bottom w:val="none" w:sz="0" w:space="0" w:color="auto"/>
        <w:right w:val="none" w:sz="0" w:space="0" w:color="auto"/>
      </w:divBdr>
    </w:div>
    <w:div w:id="2015766298">
      <w:bodyDiv w:val="1"/>
      <w:marLeft w:val="0"/>
      <w:marRight w:val="0"/>
      <w:marTop w:val="0"/>
      <w:marBottom w:val="0"/>
      <w:divBdr>
        <w:top w:val="none" w:sz="0" w:space="0" w:color="auto"/>
        <w:left w:val="none" w:sz="0" w:space="0" w:color="auto"/>
        <w:bottom w:val="none" w:sz="0" w:space="0" w:color="auto"/>
        <w:right w:val="none" w:sz="0" w:space="0" w:color="auto"/>
      </w:divBdr>
    </w:div>
    <w:div w:id="2019624083">
      <w:bodyDiv w:val="1"/>
      <w:marLeft w:val="0"/>
      <w:marRight w:val="0"/>
      <w:marTop w:val="0"/>
      <w:marBottom w:val="0"/>
      <w:divBdr>
        <w:top w:val="none" w:sz="0" w:space="0" w:color="auto"/>
        <w:left w:val="none" w:sz="0" w:space="0" w:color="auto"/>
        <w:bottom w:val="none" w:sz="0" w:space="0" w:color="auto"/>
        <w:right w:val="none" w:sz="0" w:space="0" w:color="auto"/>
      </w:divBdr>
    </w:div>
    <w:div w:id="2025940703">
      <w:bodyDiv w:val="1"/>
      <w:marLeft w:val="0"/>
      <w:marRight w:val="0"/>
      <w:marTop w:val="0"/>
      <w:marBottom w:val="0"/>
      <w:divBdr>
        <w:top w:val="none" w:sz="0" w:space="0" w:color="auto"/>
        <w:left w:val="none" w:sz="0" w:space="0" w:color="auto"/>
        <w:bottom w:val="none" w:sz="0" w:space="0" w:color="auto"/>
        <w:right w:val="none" w:sz="0" w:space="0" w:color="auto"/>
      </w:divBdr>
    </w:div>
    <w:div w:id="2027629243">
      <w:bodyDiv w:val="1"/>
      <w:marLeft w:val="0"/>
      <w:marRight w:val="0"/>
      <w:marTop w:val="0"/>
      <w:marBottom w:val="0"/>
      <w:divBdr>
        <w:top w:val="none" w:sz="0" w:space="0" w:color="auto"/>
        <w:left w:val="none" w:sz="0" w:space="0" w:color="auto"/>
        <w:bottom w:val="none" w:sz="0" w:space="0" w:color="auto"/>
        <w:right w:val="none" w:sz="0" w:space="0" w:color="auto"/>
      </w:divBdr>
    </w:div>
    <w:div w:id="2031104888">
      <w:bodyDiv w:val="1"/>
      <w:marLeft w:val="0"/>
      <w:marRight w:val="0"/>
      <w:marTop w:val="0"/>
      <w:marBottom w:val="0"/>
      <w:divBdr>
        <w:top w:val="none" w:sz="0" w:space="0" w:color="auto"/>
        <w:left w:val="none" w:sz="0" w:space="0" w:color="auto"/>
        <w:bottom w:val="none" w:sz="0" w:space="0" w:color="auto"/>
        <w:right w:val="none" w:sz="0" w:space="0" w:color="auto"/>
      </w:divBdr>
    </w:div>
    <w:div w:id="2034106408">
      <w:bodyDiv w:val="1"/>
      <w:marLeft w:val="0"/>
      <w:marRight w:val="0"/>
      <w:marTop w:val="0"/>
      <w:marBottom w:val="0"/>
      <w:divBdr>
        <w:top w:val="none" w:sz="0" w:space="0" w:color="auto"/>
        <w:left w:val="none" w:sz="0" w:space="0" w:color="auto"/>
        <w:bottom w:val="none" w:sz="0" w:space="0" w:color="auto"/>
        <w:right w:val="none" w:sz="0" w:space="0" w:color="auto"/>
      </w:divBdr>
    </w:div>
    <w:div w:id="2042388977">
      <w:bodyDiv w:val="1"/>
      <w:marLeft w:val="0"/>
      <w:marRight w:val="0"/>
      <w:marTop w:val="0"/>
      <w:marBottom w:val="0"/>
      <w:divBdr>
        <w:top w:val="none" w:sz="0" w:space="0" w:color="auto"/>
        <w:left w:val="none" w:sz="0" w:space="0" w:color="auto"/>
        <w:bottom w:val="none" w:sz="0" w:space="0" w:color="auto"/>
        <w:right w:val="none" w:sz="0" w:space="0" w:color="auto"/>
      </w:divBdr>
    </w:div>
    <w:div w:id="2045708046">
      <w:bodyDiv w:val="1"/>
      <w:marLeft w:val="0"/>
      <w:marRight w:val="0"/>
      <w:marTop w:val="0"/>
      <w:marBottom w:val="0"/>
      <w:divBdr>
        <w:top w:val="none" w:sz="0" w:space="0" w:color="auto"/>
        <w:left w:val="none" w:sz="0" w:space="0" w:color="auto"/>
        <w:bottom w:val="none" w:sz="0" w:space="0" w:color="auto"/>
        <w:right w:val="none" w:sz="0" w:space="0" w:color="auto"/>
      </w:divBdr>
    </w:div>
    <w:div w:id="2052804187">
      <w:bodyDiv w:val="1"/>
      <w:marLeft w:val="0"/>
      <w:marRight w:val="0"/>
      <w:marTop w:val="0"/>
      <w:marBottom w:val="0"/>
      <w:divBdr>
        <w:top w:val="none" w:sz="0" w:space="0" w:color="auto"/>
        <w:left w:val="none" w:sz="0" w:space="0" w:color="auto"/>
        <w:bottom w:val="none" w:sz="0" w:space="0" w:color="auto"/>
        <w:right w:val="none" w:sz="0" w:space="0" w:color="auto"/>
      </w:divBdr>
    </w:div>
    <w:div w:id="2055154540">
      <w:bodyDiv w:val="1"/>
      <w:marLeft w:val="0"/>
      <w:marRight w:val="0"/>
      <w:marTop w:val="0"/>
      <w:marBottom w:val="0"/>
      <w:divBdr>
        <w:top w:val="none" w:sz="0" w:space="0" w:color="auto"/>
        <w:left w:val="none" w:sz="0" w:space="0" w:color="auto"/>
        <w:bottom w:val="none" w:sz="0" w:space="0" w:color="auto"/>
        <w:right w:val="none" w:sz="0" w:space="0" w:color="auto"/>
      </w:divBdr>
    </w:div>
    <w:div w:id="2061467341">
      <w:bodyDiv w:val="1"/>
      <w:marLeft w:val="0"/>
      <w:marRight w:val="0"/>
      <w:marTop w:val="0"/>
      <w:marBottom w:val="0"/>
      <w:divBdr>
        <w:top w:val="none" w:sz="0" w:space="0" w:color="auto"/>
        <w:left w:val="none" w:sz="0" w:space="0" w:color="auto"/>
        <w:bottom w:val="none" w:sz="0" w:space="0" w:color="auto"/>
        <w:right w:val="none" w:sz="0" w:space="0" w:color="auto"/>
      </w:divBdr>
    </w:div>
    <w:div w:id="2076974910">
      <w:bodyDiv w:val="1"/>
      <w:marLeft w:val="0"/>
      <w:marRight w:val="0"/>
      <w:marTop w:val="0"/>
      <w:marBottom w:val="0"/>
      <w:divBdr>
        <w:top w:val="none" w:sz="0" w:space="0" w:color="auto"/>
        <w:left w:val="none" w:sz="0" w:space="0" w:color="auto"/>
        <w:bottom w:val="none" w:sz="0" w:space="0" w:color="auto"/>
        <w:right w:val="none" w:sz="0" w:space="0" w:color="auto"/>
      </w:divBdr>
    </w:div>
    <w:div w:id="2083598905">
      <w:bodyDiv w:val="1"/>
      <w:marLeft w:val="0"/>
      <w:marRight w:val="0"/>
      <w:marTop w:val="0"/>
      <w:marBottom w:val="0"/>
      <w:divBdr>
        <w:top w:val="none" w:sz="0" w:space="0" w:color="auto"/>
        <w:left w:val="none" w:sz="0" w:space="0" w:color="auto"/>
        <w:bottom w:val="none" w:sz="0" w:space="0" w:color="auto"/>
        <w:right w:val="none" w:sz="0" w:space="0" w:color="auto"/>
      </w:divBdr>
    </w:div>
    <w:div w:id="2084721788">
      <w:bodyDiv w:val="1"/>
      <w:marLeft w:val="0"/>
      <w:marRight w:val="0"/>
      <w:marTop w:val="0"/>
      <w:marBottom w:val="0"/>
      <w:divBdr>
        <w:top w:val="none" w:sz="0" w:space="0" w:color="auto"/>
        <w:left w:val="none" w:sz="0" w:space="0" w:color="auto"/>
        <w:bottom w:val="none" w:sz="0" w:space="0" w:color="auto"/>
        <w:right w:val="none" w:sz="0" w:space="0" w:color="auto"/>
      </w:divBdr>
    </w:div>
    <w:div w:id="2090540505">
      <w:bodyDiv w:val="1"/>
      <w:marLeft w:val="0"/>
      <w:marRight w:val="0"/>
      <w:marTop w:val="0"/>
      <w:marBottom w:val="0"/>
      <w:divBdr>
        <w:top w:val="none" w:sz="0" w:space="0" w:color="auto"/>
        <w:left w:val="none" w:sz="0" w:space="0" w:color="auto"/>
        <w:bottom w:val="none" w:sz="0" w:space="0" w:color="auto"/>
        <w:right w:val="none" w:sz="0" w:space="0" w:color="auto"/>
      </w:divBdr>
    </w:div>
    <w:div w:id="2094082230">
      <w:bodyDiv w:val="1"/>
      <w:marLeft w:val="0"/>
      <w:marRight w:val="0"/>
      <w:marTop w:val="0"/>
      <w:marBottom w:val="0"/>
      <w:divBdr>
        <w:top w:val="none" w:sz="0" w:space="0" w:color="auto"/>
        <w:left w:val="none" w:sz="0" w:space="0" w:color="auto"/>
        <w:bottom w:val="none" w:sz="0" w:space="0" w:color="auto"/>
        <w:right w:val="none" w:sz="0" w:space="0" w:color="auto"/>
      </w:divBdr>
    </w:div>
    <w:div w:id="2099708784">
      <w:bodyDiv w:val="1"/>
      <w:marLeft w:val="0"/>
      <w:marRight w:val="0"/>
      <w:marTop w:val="0"/>
      <w:marBottom w:val="0"/>
      <w:divBdr>
        <w:top w:val="none" w:sz="0" w:space="0" w:color="auto"/>
        <w:left w:val="none" w:sz="0" w:space="0" w:color="auto"/>
        <w:bottom w:val="none" w:sz="0" w:space="0" w:color="auto"/>
        <w:right w:val="none" w:sz="0" w:space="0" w:color="auto"/>
      </w:divBdr>
    </w:div>
    <w:div w:id="2104838480">
      <w:bodyDiv w:val="1"/>
      <w:marLeft w:val="0"/>
      <w:marRight w:val="0"/>
      <w:marTop w:val="0"/>
      <w:marBottom w:val="0"/>
      <w:divBdr>
        <w:top w:val="none" w:sz="0" w:space="0" w:color="auto"/>
        <w:left w:val="none" w:sz="0" w:space="0" w:color="auto"/>
        <w:bottom w:val="none" w:sz="0" w:space="0" w:color="auto"/>
        <w:right w:val="none" w:sz="0" w:space="0" w:color="auto"/>
      </w:divBdr>
    </w:div>
    <w:div w:id="2104951879">
      <w:bodyDiv w:val="1"/>
      <w:marLeft w:val="0"/>
      <w:marRight w:val="0"/>
      <w:marTop w:val="0"/>
      <w:marBottom w:val="0"/>
      <w:divBdr>
        <w:top w:val="none" w:sz="0" w:space="0" w:color="auto"/>
        <w:left w:val="none" w:sz="0" w:space="0" w:color="auto"/>
        <w:bottom w:val="none" w:sz="0" w:space="0" w:color="auto"/>
        <w:right w:val="none" w:sz="0" w:space="0" w:color="auto"/>
      </w:divBdr>
    </w:div>
    <w:div w:id="2105761013">
      <w:bodyDiv w:val="1"/>
      <w:marLeft w:val="0"/>
      <w:marRight w:val="0"/>
      <w:marTop w:val="0"/>
      <w:marBottom w:val="0"/>
      <w:divBdr>
        <w:top w:val="none" w:sz="0" w:space="0" w:color="auto"/>
        <w:left w:val="none" w:sz="0" w:space="0" w:color="auto"/>
        <w:bottom w:val="none" w:sz="0" w:space="0" w:color="auto"/>
        <w:right w:val="none" w:sz="0" w:space="0" w:color="auto"/>
      </w:divBdr>
    </w:div>
    <w:div w:id="2107143516">
      <w:bodyDiv w:val="1"/>
      <w:marLeft w:val="0"/>
      <w:marRight w:val="0"/>
      <w:marTop w:val="0"/>
      <w:marBottom w:val="0"/>
      <w:divBdr>
        <w:top w:val="none" w:sz="0" w:space="0" w:color="auto"/>
        <w:left w:val="none" w:sz="0" w:space="0" w:color="auto"/>
        <w:bottom w:val="none" w:sz="0" w:space="0" w:color="auto"/>
        <w:right w:val="none" w:sz="0" w:space="0" w:color="auto"/>
      </w:divBdr>
    </w:div>
    <w:div w:id="2117409851">
      <w:bodyDiv w:val="1"/>
      <w:marLeft w:val="0"/>
      <w:marRight w:val="0"/>
      <w:marTop w:val="0"/>
      <w:marBottom w:val="0"/>
      <w:divBdr>
        <w:top w:val="none" w:sz="0" w:space="0" w:color="auto"/>
        <w:left w:val="none" w:sz="0" w:space="0" w:color="auto"/>
        <w:bottom w:val="none" w:sz="0" w:space="0" w:color="auto"/>
        <w:right w:val="none" w:sz="0" w:space="0" w:color="auto"/>
      </w:divBdr>
    </w:div>
    <w:div w:id="2130734662">
      <w:bodyDiv w:val="1"/>
      <w:marLeft w:val="0"/>
      <w:marRight w:val="0"/>
      <w:marTop w:val="0"/>
      <w:marBottom w:val="0"/>
      <w:divBdr>
        <w:top w:val="none" w:sz="0" w:space="0" w:color="auto"/>
        <w:left w:val="none" w:sz="0" w:space="0" w:color="auto"/>
        <w:bottom w:val="none" w:sz="0" w:space="0" w:color="auto"/>
        <w:right w:val="none" w:sz="0" w:space="0" w:color="auto"/>
      </w:divBdr>
    </w:div>
    <w:div w:id="2135635119">
      <w:bodyDiv w:val="1"/>
      <w:marLeft w:val="0"/>
      <w:marRight w:val="0"/>
      <w:marTop w:val="0"/>
      <w:marBottom w:val="0"/>
      <w:divBdr>
        <w:top w:val="none" w:sz="0" w:space="0" w:color="auto"/>
        <w:left w:val="none" w:sz="0" w:space="0" w:color="auto"/>
        <w:bottom w:val="none" w:sz="0" w:space="0" w:color="auto"/>
        <w:right w:val="none" w:sz="0" w:space="0" w:color="auto"/>
      </w:divBdr>
    </w:div>
    <w:div w:id="2142259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emf"/><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nuxt.com/"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emf"/><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emf"/><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XFC88qhLcT3O9KPga2fBizWBQQ==">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93429F-98F6-4EDE-9B56-AE356DD1F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8295</TotalTime>
  <Pages>1</Pages>
  <Words>8055</Words>
  <Characters>45920</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truong trinh</dc:creator>
  <cp:lastModifiedBy>Dong Ngo</cp:lastModifiedBy>
  <cp:revision>82</cp:revision>
  <dcterms:created xsi:type="dcterms:W3CDTF">2024-04-23T15:56:00Z</dcterms:created>
  <dcterms:modified xsi:type="dcterms:W3CDTF">2024-12-21T17:34:00Z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2016</vt:lpwstr>
  </property>
  <property fmtid="{D5CDD505-2E9C-101B-9397-08002B2CF9AE}" pid="4" name="LastSaved">
    <vt:filetime>2024-04-23T00:00:00Z</vt:filetime>
  </property>
  <property fmtid="{D5CDD505-2E9C-101B-9397-08002B2CF9AE}" pid="5" name="Producer">
    <vt:lpwstr>3-Heights(TM) PDF Security Shell 4.8.25.2 (http://www.pdf-tools.com)</vt:lpwstr>
  </property>
</Properties>
</file>