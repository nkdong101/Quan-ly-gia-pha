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D45B76" w:rsidRDefault="00000000">
      <w:pPr>
        <w:pBdr>
          <w:top w:val="nil"/>
          <w:left w:val="nil"/>
          <w:bottom w:val="nil"/>
          <w:right w:val="nil"/>
          <w:between w:val="nil"/>
        </w:pBdr>
        <w:spacing w:before="161" w:line="240" w:lineRule="auto"/>
        <w:ind w:left="587" w:right="434" w:firstLine="583"/>
        <w:jc w:val="center"/>
        <w:rPr>
          <w:b/>
        </w:rPr>
      </w:pPr>
      <w:bookmarkStart w:id="0" w:name="_heading=h.gjdgxs" w:colFirst="0" w:colLast="0"/>
      <w:bookmarkEnd w:id="0"/>
      <w:r>
        <w:rPr>
          <w:b/>
          <w:noProof/>
        </w:rPr>
        <mc:AlternateContent>
          <mc:Choice Requires="wpg">
            <w:drawing>
              <wp:anchor distT="0" distB="0" distL="0" distR="0" simplePos="0" relativeHeight="251658240" behindDoc="1" locked="0" layoutInCell="1" hidden="0" allowOverlap="1">
                <wp:simplePos x="0" y="0"/>
                <wp:positionH relativeFrom="margin">
                  <wp:align>left</wp:align>
                </wp:positionH>
                <wp:positionV relativeFrom="margin">
                  <wp:align>top</wp:align>
                </wp:positionV>
                <wp:extent cx="5995283" cy="8872537"/>
                <wp:effectExtent l="0" t="0" r="0" b="0"/>
                <wp:wrapNone/>
                <wp:docPr id="2121961350" name="Group 2121961350"/>
                <wp:cNvGraphicFramePr/>
                <a:graphic xmlns:a="http://schemas.openxmlformats.org/drawingml/2006/main">
                  <a:graphicData uri="http://schemas.microsoft.com/office/word/2010/wordprocessingGroup">
                    <wpg:wgp>
                      <wpg:cNvGrpSpPr/>
                      <wpg:grpSpPr>
                        <a:xfrm>
                          <a:off x="0" y="0"/>
                          <a:ext cx="5995283" cy="8872537"/>
                          <a:chOff x="2343575" y="0"/>
                          <a:chExt cx="6004725" cy="7560000"/>
                        </a:xfrm>
                      </wpg:grpSpPr>
                      <wpg:grpSp>
                        <wpg:cNvPr id="306239566" name="Group 306239566"/>
                        <wpg:cNvGrpSpPr/>
                        <wpg:grpSpPr>
                          <a:xfrm>
                            <a:off x="2348359" y="0"/>
                            <a:ext cx="5995283" cy="7560000"/>
                            <a:chOff x="2278632" y="4053"/>
                            <a:chExt cx="6134735" cy="7555558"/>
                          </a:xfrm>
                        </wpg:grpSpPr>
                        <wps:wsp>
                          <wps:cNvPr id="817976345" name="Rectangle 817976345"/>
                          <wps:cNvSpPr/>
                          <wps:spPr>
                            <a:xfrm>
                              <a:off x="2278632" y="4053"/>
                              <a:ext cx="6134725" cy="7555550"/>
                            </a:xfrm>
                            <a:prstGeom prst="rect">
                              <a:avLst/>
                            </a:prstGeom>
                            <a:noFill/>
                            <a:ln>
                              <a:noFill/>
                            </a:ln>
                          </wps:spPr>
                          <wps:txbx>
                            <w:txbxContent>
                              <w:p w:rsidR="00D45B76" w:rsidRDefault="00D45B76">
                                <w:pPr>
                                  <w:spacing w:line="240" w:lineRule="auto"/>
                                  <w:ind w:left="0" w:firstLine="0"/>
                                  <w:jc w:val="left"/>
                                  <w:textDirection w:val="btLr"/>
                                </w:pPr>
                              </w:p>
                            </w:txbxContent>
                          </wps:txbx>
                          <wps:bodyPr spcFirstLastPara="1" wrap="square" lIns="91425" tIns="91425" rIns="91425" bIns="91425" anchor="ctr" anchorCtr="0">
                            <a:noAutofit/>
                          </wps:bodyPr>
                        </wps:wsp>
                        <wpg:grpSp>
                          <wpg:cNvPr id="1631668709" name="Group 1631668709"/>
                          <wpg:cNvGrpSpPr/>
                          <wpg:grpSpPr>
                            <a:xfrm>
                              <a:off x="2278632" y="4053"/>
                              <a:ext cx="6134735" cy="7555558"/>
                              <a:chOff x="4762" y="4762"/>
                              <a:chExt cx="6134735" cy="8877796"/>
                            </a:xfrm>
                          </wpg:grpSpPr>
                          <wps:wsp>
                            <wps:cNvPr id="23704702" name="Rectangle 23704702"/>
                            <wps:cNvSpPr/>
                            <wps:spPr>
                              <a:xfrm>
                                <a:off x="101295" y="471369"/>
                                <a:ext cx="2687072" cy="8411189"/>
                              </a:xfrm>
                              <a:prstGeom prst="rect">
                                <a:avLst/>
                              </a:prstGeom>
                              <a:noFill/>
                              <a:ln>
                                <a:noFill/>
                              </a:ln>
                            </wps:spPr>
                            <wps:txbx>
                              <w:txbxContent>
                                <w:p w:rsidR="00D45B76" w:rsidRDefault="00D45B76">
                                  <w:pPr>
                                    <w:spacing w:line="240" w:lineRule="auto"/>
                                    <w:ind w:left="0" w:firstLine="0"/>
                                    <w:textDirection w:val="btLr"/>
                                  </w:pPr>
                                </w:p>
                                <w:p w:rsidR="00D45B76" w:rsidRDefault="00000000">
                                  <w:pPr>
                                    <w:spacing w:line="240" w:lineRule="auto"/>
                                    <w:ind w:left="0" w:firstLine="0"/>
                                    <w:textDirection w:val="btLr"/>
                                  </w:pPr>
                                  <w:r>
                                    <w:rPr>
                                      <w:color w:val="000000"/>
                                    </w:rPr>
                                    <w:tab/>
                                  </w:r>
                                  <w:r>
                                    <w:rPr>
                                      <w:color w:val="000000"/>
                                    </w:rPr>
                                    <w:tab/>
                                  </w:r>
                                  <w:r>
                                    <w:rPr>
                                      <w:color w:val="000000"/>
                                    </w:rPr>
                                    <w:tab/>
                                  </w:r>
                                </w:p>
                              </w:txbxContent>
                            </wps:txbx>
                            <wps:bodyPr spcFirstLastPara="1" wrap="square" lIns="91425" tIns="91425" rIns="91425" bIns="91425" anchor="ctr" anchorCtr="0">
                              <a:noAutofit/>
                            </wps:bodyPr>
                          </wps:wsp>
                          <pic:pic xmlns:pic="http://schemas.openxmlformats.org/drawingml/2006/picture">
                            <pic:nvPicPr>
                              <pic:cNvPr id="7" name="Shape 7"/>
                              <pic:cNvPicPr preferRelativeResize="0"/>
                            </pic:nvPicPr>
                            <pic:blipFill rotWithShape="1">
                              <a:blip r:embed="rId9">
                                <a:alphaModFix/>
                              </a:blip>
                              <a:srcRect/>
                              <a:stretch/>
                            </pic:blipFill>
                            <pic:spPr>
                              <a:xfrm>
                                <a:off x="9525" y="9525"/>
                                <a:ext cx="6125082" cy="8863965"/>
                              </a:xfrm>
                              <a:prstGeom prst="rect">
                                <a:avLst/>
                              </a:prstGeom>
                              <a:noFill/>
                              <a:ln>
                                <a:noFill/>
                              </a:ln>
                            </pic:spPr>
                          </pic:pic>
                          <wps:wsp>
                            <wps:cNvPr id="1400993662" name="Freeform: Shape 1400993662"/>
                            <wps:cNvSpPr/>
                            <wps:spPr>
                              <a:xfrm>
                                <a:off x="4762" y="4762"/>
                                <a:ext cx="6134735" cy="8873490"/>
                              </a:xfrm>
                              <a:custGeom>
                                <a:avLst/>
                                <a:gdLst/>
                                <a:ahLst/>
                                <a:cxnLst/>
                                <a:rect l="l" t="t" r="r" b="b"/>
                                <a:pathLst>
                                  <a:path w="6134735" h="8873490" extrusionOk="0">
                                    <a:moveTo>
                                      <a:pt x="0" y="8873490"/>
                                    </a:moveTo>
                                    <a:lnTo>
                                      <a:pt x="6134608" y="8873490"/>
                                    </a:lnTo>
                                    <a:lnTo>
                                      <a:pt x="6134608" y="0"/>
                                    </a:lnTo>
                                    <a:lnTo>
                                      <a:pt x="0" y="0"/>
                                    </a:lnTo>
                                    <a:lnTo>
                                      <a:pt x="0" y="8873490"/>
                                    </a:lnTo>
                                    <a:close/>
                                  </a:path>
                                </a:pathLst>
                              </a:custGeom>
                              <a:noFill/>
                              <a:ln w="9525" cap="flat" cmpd="sng">
                                <a:solidFill>
                                  <a:srgbClr val="0000FF"/>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9" name="Shape 9"/>
                              <pic:cNvPicPr preferRelativeResize="0"/>
                            </pic:nvPicPr>
                            <pic:blipFill rotWithShape="1">
                              <a:blip r:embed="rId10">
                                <a:alphaModFix/>
                              </a:blip>
                              <a:srcRect/>
                              <a:stretch/>
                            </pic:blipFill>
                            <pic:spPr>
                              <a:xfrm>
                                <a:off x="2362136" y="1673479"/>
                                <a:ext cx="1428750" cy="1428749"/>
                              </a:xfrm>
                              <a:prstGeom prst="rect">
                                <a:avLst/>
                              </a:prstGeom>
                              <a:noFill/>
                              <a:ln>
                                <a:noFill/>
                              </a:ln>
                            </pic:spPr>
                          </pic:pic>
                        </wpg:grpSp>
                      </wpg:grpSp>
                    </wpg:wgp>
                  </a:graphicData>
                </a:graphic>
              </wp:anchor>
            </w:drawing>
          </mc:Choice>
          <mc:Fallback>
            <w:pict>
              <v:group id="Group 2121961350" o:spid="_x0000_s1026" style="position:absolute;left:0;text-align:left;margin-left:0;margin-top:0;width:472.05pt;height:698.6pt;z-index:-251658240;mso-wrap-distance-left:0;mso-wrap-distance-right:0;mso-position-horizontal:left;mso-position-horizontal-relative:margin;mso-position-vertical:top;mso-position-vertical-relative:margin" coordorigin="23435" coordsize="60047,756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89v2c/wDlJ38a/wDr1l/9Dt6/Qmvz2/Zz/wCU&#10;nfxr/wCvWX/0O3r9CaACv53P2gv+S6/Eb/sYr/8A9KHr+iOv53P2gv8AkuvxG/7GK/8A/Sh6iRcd&#10;z6t+Hf8AyT/wz/2C7X/0UtFHw7/5J/4Z/wCwXa/+ilooKPjj4kf8lE8T/wDYWuv/AEa9fu/+yT/y&#10;bJ8L/wDsX7L/ANFLX4QfEj/konif/sLXX/o16/d/9kn/AJNk+F//AGL9l/6KWiJMj10dK+Af+CtP&#10;/Iv/AAl/7Dsv/oCV9/DpXwD/AMFaf+Rf+Ev/AGHZf/QEqnsQfe9t/wAe0X+4tWKr23/HtF/uLVim&#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57fs5/8pO/jX/16y/8AodvX6E1+e37Of/KTv41/&#10;9esv/odvX6E0AFfzuftBf8l1+I3/AGMV/wD+lD1/RHX87n7QX/JdfiN/2MV//wClD1Ei47n1b8O/&#10;+Sf+Gf8AsF2v/opaKPh3/wAk/wDDP/YLtf8A0UtFBR8cfEj/AJKJ4n/7C11/6Nev3f8A2Sf+TZPh&#10;f/2L9l/6KWvwg+JH/JRPE/8A2Frr/wBGvX7v/sk/8myfC/8A7F+y/wDRS0RJkeujpXwD/wAFaf8A&#10;kX/hL/2HZf8A0BK+/h0r4B/4K0/8i/8ACX/sOy/+gJVPYg+97b/j2i/3FqxVe2/49ov9xasUw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e37Of/KTv41/9esv/AKHb1+hNfnt+zn/yk7+N&#10;f/XrL/6Hb1+hNABX87n7QX/JdfiN/wBjFf8A/pQ9f0R1/O5+0F/yXX4jf9jFf/8ApQ9RIuO59W/D&#10;v/kn/hn/ALBdr/6KWij4d/8AJP8Awz/2C7X/ANFLRQUfHHxI/wCSieJ/+wtdf+jXr93/ANkn/k2T&#10;4X/9i/Zf+ilr8IPiR/yUTxP/ANha6/8ARr1+7/7JP/Jsnwv/AOxfsv8A0UtESZHro6V8A/8ABWn/&#10;AJF/4S/9h2X/ANASvv4dK+Af+CtP/Iv/AAl/7Dsv/oCVT2IPve2/49ov9xasVXtv+PaL/cWrFM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">
                <v:group id="Group 306239566" o:spid="_x0000_s1027" style="position:absolute;left:23483;width:59953;height:75600" coordorigin="22786,40" coordsize="61347,75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">
                  <v:rect id="Rectangle 817976345" o:spid="_x0000_s1028" style="position:absolute;left:22786;top:40;width:61347;height:75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" filled="f" stroked="f">
                    <v:textbox inset="2.53958mm,2.53958mm,2.53958mm,2.53958mm">
                      <w:txbxContent>
                        <w:p w:rsidR="00D45B76" w:rsidRDefault="00D45B76">
                          <w:pPr>
                            <w:spacing w:line="240" w:lineRule="auto"/>
                            <w:ind w:left="0" w:firstLine="0"/>
                            <w:jc w:val="left"/>
                            <w:textDirection w:val="btLr"/>
                          </w:pPr>
                        </w:p>
                      </w:txbxContent>
                    </v:textbox>
                  </v:rect>
                  <v:group id="Group 1631668709" o:spid="_x0000_s1029" style="position:absolute;left:22786;top:40;width:61347;height:75556" coordorigin="47,47" coordsize="61347,88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">
                    <v:rect id="Rectangle 23704702" o:spid="_x0000_s1030" style="position:absolute;left:1012;top:4713;width:26871;height:84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" filled="f" stroked="f">
                      <v:textbox inset="2.53958mm,2.53958mm,2.53958mm,2.53958mm">
                        <w:txbxContent>
                          <w:p w:rsidR="00D45B76" w:rsidRDefault="00D45B76">
                            <w:pPr>
                              <w:spacing w:line="240" w:lineRule="auto"/>
                              <w:ind w:left="0" w:firstLine="0"/>
                              <w:textDirection w:val="btLr"/>
                            </w:pPr>
                          </w:p>
                          <w:p w:rsidR="00D45B76" w:rsidRDefault="00000000">
                            <w:pPr>
                              <w:spacing w:line="240" w:lineRule="auto"/>
                              <w:ind w:left="0" w:firstLine="0"/>
                              <w:textDirection w:val="btLr"/>
                            </w:pPr>
                            <w:r>
                              <w:rPr>
                                <w:color w:val="000000"/>
                              </w:rPr>
                              <w:tab/>
                            </w:r>
                            <w:r>
                              <w:rPr>
                                <w:color w:val="000000"/>
                              </w:rPr>
                              <w:tab/>
                            </w:r>
                            <w:r>
                              <w:rPr>
                                <w:color w:val="000000"/>
                              </w:rPr>
                              <w:tab/>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7" o:spid="_x0000_s1031" type="#_x0000_t75" style="position:absolute;left:95;top:95;width:61251;height:886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">
                      <v:imagedata r:id="rId11" o:title=""/>
                    </v:shape>
                    <v:shape id="Freeform: Shape 1400993662" o:spid="_x0000_s1032" style="position:absolute;left:47;top:47;width:61347;height:88735;visibility:visible;mso-wrap-style:square;v-text-anchor:middle" coordsize="6134735,8873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" path="m,8873490r6134608,l6134608,,,,,8873490xe" filled="f" strokecolor="blue">
                      <v:stroke startarrowwidth="narrow" startarrowlength="short" endarrowwidth="narrow" endarrowlength="short"/>
                      <v:path arrowok="t" o:extrusionok="f"/>
                    </v:shape>
                    <v:shape id="Shape 9" o:spid="_x0000_s1033" type="#_x0000_t75" style="position:absolute;left:23621;top:16734;width:14287;height:142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">
                      <v:imagedata r:id="rId12" o:title=""/>
                    </v:shape>
                  </v:group>
                </v:group>
                <w10:wrap anchorx="margin" anchory="margin"/>
              </v:group>
            </w:pict>
          </mc:Fallback>
        </mc:AlternateContent>
      </w:r>
    </w:p>
    <w:p w:rsidR="00D45B76" w:rsidRDefault="00D45B76">
      <w:pPr>
        <w:pBdr>
          <w:top w:val="nil"/>
          <w:left w:val="nil"/>
          <w:bottom w:val="nil"/>
          <w:right w:val="nil"/>
          <w:between w:val="nil"/>
        </w:pBdr>
        <w:spacing w:before="161" w:line="240" w:lineRule="auto"/>
        <w:ind w:left="0" w:right="434" w:firstLine="0"/>
        <w:rPr>
          <w:b/>
        </w:rPr>
      </w:pPr>
    </w:p>
    <w:p w:rsidR="00D45B76" w:rsidRDefault="00000000">
      <w:pPr>
        <w:pBdr>
          <w:top w:val="nil"/>
          <w:left w:val="nil"/>
          <w:bottom w:val="nil"/>
          <w:right w:val="nil"/>
          <w:between w:val="nil"/>
        </w:pBdr>
        <w:spacing w:before="161" w:line="240" w:lineRule="auto"/>
        <w:ind w:left="587" w:right="434" w:firstLine="583"/>
        <w:jc w:val="center"/>
        <w:rPr>
          <w:b/>
        </w:rPr>
      </w:pPr>
      <w:r>
        <w:rPr>
          <w:b/>
        </w:rPr>
        <w:t>TRƯỜNG ĐẠI HỌC CÔNG NGHIỆP HÀ NỘI KHOA CÔNG NGHỆ THÔNG TIN</w:t>
      </w:r>
    </w:p>
    <w:p w:rsidR="00D45B76" w:rsidRDefault="00000000">
      <w:pPr>
        <w:spacing w:before="34" w:line="240" w:lineRule="auto"/>
        <w:ind w:left="152" w:firstLine="583"/>
        <w:jc w:val="center"/>
        <w:rPr>
          <w:b/>
        </w:rPr>
      </w:pPr>
      <w:r>
        <w:rPr>
          <w:b/>
        </w:rPr>
        <w:t>---</w:t>
      </w:r>
      <w:r>
        <w:rPr>
          <w:rFonts w:ascii="Quattrocento Sans" w:eastAsia="Quattrocento Sans" w:hAnsi="Quattrocento Sans" w:cs="Quattrocento Sans"/>
        </w:rPr>
        <w:t>🙤🕮🙦</w:t>
      </w:r>
      <w:r>
        <w:rPr>
          <w:b/>
        </w:rPr>
        <w:t>---</w:t>
      </w:r>
    </w:p>
    <w:p w:rsidR="00D45B76" w:rsidRDefault="00D45B76">
      <w:pPr>
        <w:spacing w:line="240" w:lineRule="auto"/>
        <w:jc w:val="center"/>
        <w:rPr>
          <w:b/>
        </w:rPr>
      </w:pPr>
    </w:p>
    <w:p w:rsidR="00D45B76" w:rsidRDefault="00D45B76">
      <w:pPr>
        <w:spacing w:line="240" w:lineRule="auto"/>
        <w:rPr>
          <w:b/>
        </w:rPr>
      </w:pPr>
    </w:p>
    <w:p w:rsidR="00D45B76" w:rsidRDefault="00D45B76">
      <w:pPr>
        <w:spacing w:line="240" w:lineRule="auto"/>
        <w:jc w:val="center"/>
        <w:rPr>
          <w:b/>
        </w:rPr>
      </w:pPr>
    </w:p>
    <w:p w:rsidR="00D45B76" w:rsidRDefault="00D45B76">
      <w:pPr>
        <w:spacing w:line="240" w:lineRule="auto"/>
        <w:jc w:val="center"/>
        <w:rPr>
          <w:b/>
        </w:rPr>
      </w:pPr>
    </w:p>
    <w:p w:rsidR="00D45B76" w:rsidRDefault="00D45B76">
      <w:pPr>
        <w:spacing w:line="240" w:lineRule="auto"/>
        <w:jc w:val="center"/>
        <w:rPr>
          <w:b/>
        </w:rPr>
      </w:pPr>
    </w:p>
    <w:p w:rsidR="00D45B76" w:rsidRDefault="00D45B76">
      <w:pPr>
        <w:spacing w:line="240" w:lineRule="auto"/>
        <w:jc w:val="center"/>
        <w:rPr>
          <w:b/>
        </w:rPr>
      </w:pPr>
    </w:p>
    <w:p w:rsidR="00D45B76" w:rsidRDefault="00D45B76">
      <w:pPr>
        <w:spacing w:line="240" w:lineRule="auto"/>
        <w:ind w:left="0" w:firstLine="0"/>
        <w:rPr>
          <w:b/>
        </w:rPr>
      </w:pPr>
    </w:p>
    <w:p w:rsidR="00D45B76" w:rsidRDefault="00D45B76">
      <w:pPr>
        <w:spacing w:line="240" w:lineRule="auto"/>
        <w:ind w:left="150" w:firstLine="583"/>
        <w:jc w:val="center"/>
        <w:rPr>
          <w:b/>
        </w:rPr>
      </w:pPr>
    </w:p>
    <w:p w:rsidR="00D45B76" w:rsidRDefault="00D45B76">
      <w:pPr>
        <w:spacing w:line="240" w:lineRule="auto"/>
        <w:ind w:left="150" w:firstLine="583"/>
        <w:jc w:val="center"/>
        <w:rPr>
          <w:b/>
        </w:rPr>
      </w:pPr>
    </w:p>
    <w:p w:rsidR="00D45B76" w:rsidRDefault="00D45B76">
      <w:pPr>
        <w:spacing w:line="240" w:lineRule="auto"/>
        <w:ind w:left="0" w:firstLine="0"/>
        <w:rPr>
          <w:b/>
        </w:rPr>
      </w:pPr>
    </w:p>
    <w:p w:rsidR="00D45B76" w:rsidRDefault="00D45B76">
      <w:pPr>
        <w:spacing w:before="120" w:line="240" w:lineRule="auto"/>
        <w:jc w:val="center"/>
      </w:pPr>
    </w:p>
    <w:p w:rsidR="00D45B76" w:rsidRDefault="00D45B76">
      <w:pPr>
        <w:spacing w:before="120" w:line="240" w:lineRule="auto"/>
        <w:ind w:left="0" w:firstLine="0"/>
      </w:pPr>
    </w:p>
    <w:p w:rsidR="00D45B76" w:rsidRDefault="00000000">
      <w:pPr>
        <w:spacing w:before="120" w:line="240" w:lineRule="auto"/>
        <w:jc w:val="center"/>
      </w:pPr>
      <w:r>
        <w:t>ĐỒ ÁN TỐT NGHIỆP ĐẠI HỌC</w:t>
      </w:r>
    </w:p>
    <w:p w:rsidR="00D45B76" w:rsidRDefault="00000000">
      <w:pPr>
        <w:spacing w:before="120" w:line="240" w:lineRule="auto"/>
        <w:jc w:val="center"/>
      </w:pPr>
      <w:r>
        <w:t>NGÀNH KỸ THUẬT PHẦN MỀM</w:t>
      </w:r>
    </w:p>
    <w:p w:rsidR="00D45B76" w:rsidRDefault="00000000">
      <w:pPr>
        <w:spacing w:before="73" w:line="240" w:lineRule="auto"/>
        <w:jc w:val="center"/>
        <w:rPr>
          <w:b/>
          <w:sz w:val="40"/>
          <w:szCs w:val="40"/>
        </w:rPr>
      </w:pPr>
      <w:r>
        <w:rPr>
          <w:b/>
          <w:sz w:val="40"/>
          <w:szCs w:val="40"/>
        </w:rPr>
        <w:t>Xây dựng website quản lý gia phả cho dòng họ Ngô</w:t>
      </w:r>
    </w:p>
    <w:p w:rsidR="00D45B76" w:rsidRDefault="00D45B76">
      <w:pPr>
        <w:jc w:val="center"/>
        <w:rPr>
          <w:b/>
        </w:rPr>
      </w:pPr>
    </w:p>
    <w:tbl>
      <w:tblPr>
        <w:tblStyle w:val="af5"/>
        <w:tblpPr w:leftFromText="180" w:rightFromText="180" w:vertAnchor="text" w:horzAnchor="page" w:tblpX="3352" w:tblpY="85"/>
        <w:tblW w:w="6117" w:type="dxa"/>
        <w:tblBorders>
          <w:top w:val="nil"/>
          <w:left w:val="nil"/>
          <w:bottom w:val="nil"/>
          <w:right w:val="nil"/>
          <w:insideH w:val="nil"/>
          <w:insideV w:val="nil"/>
        </w:tblBorders>
        <w:tblLayout w:type="fixed"/>
        <w:tblLook w:val="0400" w:firstRow="0" w:lastRow="0" w:firstColumn="0" w:lastColumn="0" w:noHBand="0" w:noVBand="1"/>
      </w:tblPr>
      <w:tblGrid>
        <w:gridCol w:w="2432"/>
        <w:gridCol w:w="3685"/>
      </w:tblGrid>
      <w:tr w:rsidR="006F3BA2" w:rsidTr="006F3BA2">
        <w:tc>
          <w:tcPr>
            <w:tcW w:w="2432" w:type="dxa"/>
          </w:tcPr>
          <w:p w:rsidR="006F3BA2" w:rsidRDefault="006F3BA2" w:rsidP="006F3BA2">
            <w:pPr>
              <w:ind w:left="0" w:firstLine="0"/>
              <w:rPr>
                <w:b/>
                <w:sz w:val="28"/>
                <w:szCs w:val="28"/>
              </w:rPr>
            </w:pPr>
            <w:r>
              <w:rPr>
                <w:b/>
                <w:sz w:val="28"/>
                <w:szCs w:val="28"/>
              </w:rPr>
              <w:t>GVHD</w:t>
            </w:r>
          </w:p>
        </w:tc>
        <w:tc>
          <w:tcPr>
            <w:tcW w:w="3685" w:type="dxa"/>
          </w:tcPr>
          <w:p w:rsidR="006F3BA2" w:rsidRDefault="006F3BA2" w:rsidP="006F3BA2">
            <w:pPr>
              <w:ind w:left="0" w:firstLine="0"/>
              <w:rPr>
                <w:sz w:val="28"/>
                <w:szCs w:val="28"/>
              </w:rPr>
            </w:pPr>
            <w:r>
              <w:rPr>
                <w:sz w:val="28"/>
                <w:szCs w:val="28"/>
              </w:rPr>
              <w:t>TS. Nguyễn Thị Mỹ Bình</w:t>
            </w:r>
          </w:p>
        </w:tc>
      </w:tr>
      <w:tr w:rsidR="006F3BA2" w:rsidTr="006F3BA2">
        <w:tc>
          <w:tcPr>
            <w:tcW w:w="2432" w:type="dxa"/>
          </w:tcPr>
          <w:p w:rsidR="006F3BA2" w:rsidRDefault="006F3BA2" w:rsidP="006F3BA2">
            <w:pPr>
              <w:ind w:left="0" w:firstLine="0"/>
              <w:rPr>
                <w:b/>
                <w:sz w:val="28"/>
                <w:szCs w:val="28"/>
              </w:rPr>
            </w:pPr>
            <w:r>
              <w:rPr>
                <w:b/>
                <w:sz w:val="28"/>
                <w:szCs w:val="28"/>
              </w:rPr>
              <w:t>Sinh viên</w:t>
            </w:r>
          </w:p>
        </w:tc>
        <w:tc>
          <w:tcPr>
            <w:tcW w:w="3685" w:type="dxa"/>
          </w:tcPr>
          <w:p w:rsidR="006F3BA2" w:rsidRDefault="006F3BA2" w:rsidP="006F3BA2">
            <w:pPr>
              <w:ind w:left="0" w:firstLine="0"/>
              <w:rPr>
                <w:sz w:val="28"/>
                <w:szCs w:val="28"/>
              </w:rPr>
            </w:pPr>
            <w:r>
              <w:rPr>
                <w:sz w:val="28"/>
                <w:szCs w:val="28"/>
              </w:rPr>
              <w:t>Ngô Kim Đông</w:t>
            </w:r>
          </w:p>
        </w:tc>
      </w:tr>
      <w:tr w:rsidR="006F3BA2" w:rsidTr="006F3BA2">
        <w:tc>
          <w:tcPr>
            <w:tcW w:w="2432" w:type="dxa"/>
          </w:tcPr>
          <w:p w:rsidR="006F3BA2" w:rsidRDefault="006F3BA2" w:rsidP="006F3BA2">
            <w:pPr>
              <w:ind w:left="0" w:firstLine="0"/>
              <w:rPr>
                <w:b/>
                <w:sz w:val="28"/>
                <w:szCs w:val="28"/>
              </w:rPr>
            </w:pPr>
            <w:r>
              <w:rPr>
                <w:b/>
                <w:sz w:val="28"/>
                <w:szCs w:val="28"/>
              </w:rPr>
              <w:t>Mã sinh viên</w:t>
            </w:r>
          </w:p>
        </w:tc>
        <w:tc>
          <w:tcPr>
            <w:tcW w:w="3685" w:type="dxa"/>
          </w:tcPr>
          <w:p w:rsidR="006F3BA2" w:rsidRDefault="006F3BA2" w:rsidP="006F3BA2">
            <w:pPr>
              <w:ind w:left="0" w:firstLine="0"/>
              <w:rPr>
                <w:sz w:val="28"/>
                <w:szCs w:val="28"/>
              </w:rPr>
            </w:pPr>
            <w:r>
              <w:rPr>
                <w:sz w:val="28"/>
                <w:szCs w:val="28"/>
              </w:rPr>
              <w:t>2020604782</w:t>
            </w:r>
          </w:p>
        </w:tc>
      </w:tr>
      <w:tr w:rsidR="006F3BA2" w:rsidTr="006F3BA2">
        <w:tc>
          <w:tcPr>
            <w:tcW w:w="2432" w:type="dxa"/>
          </w:tcPr>
          <w:p w:rsidR="006F3BA2" w:rsidRDefault="006F3BA2" w:rsidP="006F3BA2">
            <w:pPr>
              <w:ind w:left="0" w:firstLine="0"/>
              <w:rPr>
                <w:b/>
                <w:sz w:val="28"/>
                <w:szCs w:val="28"/>
              </w:rPr>
            </w:pPr>
            <w:r>
              <w:rPr>
                <w:b/>
                <w:sz w:val="28"/>
                <w:szCs w:val="28"/>
              </w:rPr>
              <w:t>Lớp</w:t>
            </w:r>
          </w:p>
        </w:tc>
        <w:tc>
          <w:tcPr>
            <w:tcW w:w="3685" w:type="dxa"/>
          </w:tcPr>
          <w:p w:rsidR="006F3BA2" w:rsidRDefault="006F3BA2" w:rsidP="006F3BA2">
            <w:pPr>
              <w:ind w:left="0" w:firstLine="0"/>
              <w:rPr>
                <w:sz w:val="28"/>
                <w:szCs w:val="28"/>
              </w:rPr>
            </w:pPr>
            <w:r>
              <w:rPr>
                <w:sz w:val="28"/>
                <w:szCs w:val="28"/>
              </w:rPr>
              <w:t>KTPM03 – K15</w:t>
            </w:r>
          </w:p>
        </w:tc>
      </w:tr>
    </w:tbl>
    <w:p w:rsidR="00D45B76" w:rsidRDefault="00D45B76">
      <w:pPr>
        <w:ind w:left="0" w:firstLine="0"/>
        <w:rPr>
          <w:b/>
        </w:rPr>
      </w:pPr>
    </w:p>
    <w:p w:rsidR="00D45B76" w:rsidRDefault="00D45B76">
      <w:pPr>
        <w:ind w:left="0" w:firstLine="0"/>
        <w:rPr>
          <w:b/>
        </w:rPr>
      </w:pPr>
    </w:p>
    <w:p w:rsidR="00D45B76" w:rsidRDefault="00D45B76">
      <w:pPr>
        <w:ind w:firstLine="437"/>
        <w:jc w:val="center"/>
        <w:rPr>
          <w:b/>
        </w:rPr>
      </w:pPr>
    </w:p>
    <w:p w:rsidR="00D45B76" w:rsidRDefault="00D45B76">
      <w:pPr>
        <w:ind w:left="0" w:firstLine="0"/>
        <w:rPr>
          <w:b/>
        </w:rPr>
      </w:pPr>
    </w:p>
    <w:p w:rsidR="00D45B76" w:rsidRDefault="00D45B76">
      <w:pPr>
        <w:ind w:firstLine="437"/>
        <w:jc w:val="center"/>
        <w:rPr>
          <w:b/>
        </w:rPr>
      </w:pPr>
    </w:p>
    <w:p w:rsidR="00D45B76" w:rsidRDefault="00D45B76">
      <w:pPr>
        <w:ind w:firstLine="437"/>
        <w:jc w:val="center"/>
        <w:rPr>
          <w:b/>
        </w:rPr>
      </w:pPr>
    </w:p>
    <w:p w:rsidR="00D45B76" w:rsidRDefault="00000000">
      <w:pPr>
        <w:jc w:val="center"/>
        <w:rPr>
          <w:b/>
          <w:sz w:val="32"/>
          <w:szCs w:val="32"/>
        </w:rPr>
      </w:pPr>
      <w:r>
        <w:rPr>
          <w:b/>
          <w:sz w:val="32"/>
          <w:szCs w:val="32"/>
        </w:rPr>
        <w:t>Hà Nội, Năm 2024</w:t>
      </w:r>
      <w:r>
        <w:br w:type="page"/>
      </w:r>
    </w:p>
    <w:p w:rsidR="00D45B76" w:rsidRDefault="00000000" w:rsidP="006F3BA2">
      <w:pPr>
        <w:pStyle w:val="Heading1"/>
        <w:numPr>
          <w:ilvl w:val="0"/>
          <w:numId w:val="0"/>
        </w:numPr>
        <w:ind w:left="432"/>
      </w:pPr>
      <w:bookmarkStart w:id="1" w:name="_heading=h.30j0zll" w:colFirst="0" w:colLast="0"/>
      <w:bookmarkEnd w:id="1"/>
      <w:r>
        <w:lastRenderedPageBreak/>
        <w:t>LỜI CẢM ƠN</w:t>
      </w:r>
    </w:p>
    <w:p w:rsidR="00D45B76" w:rsidRDefault="00000000">
      <w:pPr>
        <w:ind w:left="0" w:firstLine="720"/>
        <w:rPr>
          <w:i/>
          <w:sz w:val="26"/>
          <w:szCs w:val="26"/>
        </w:rPr>
      </w:pPr>
      <w:r>
        <w:rPr>
          <w:i/>
        </w:rPr>
        <w:t xml:space="preserve">Lời đầu tiên, em xin gửi lời cảm ơn chân thành nhất tới cô Nguyễn Thị Mỹ Bình. Trong suốt quá trình học tập và thực hiện đề tài này, chúng em đã được nhận sự chú ý, hướng dẫn tận tâm và tâm huyết từ cô. Những điều mà chúng em nhận được không chỉ giới hạn ở kiến thức chuyên ngành, mà còn vượt ra ngoài điều đó - đó là những lời khuyên, chia sẻ thực tế từ thầy. Phương pháp giảng dạy của thầy đã giúp chúng em khám phá và phát triển tiềm năng của bản thân. </w:t>
      </w:r>
      <w:r>
        <w:rPr>
          <w:i/>
          <w:sz w:val="26"/>
          <w:szCs w:val="26"/>
        </w:rPr>
        <w:t>Với sự quan tâm, dạy dỗ, chỉ bảo tận tình chu đáo của cô , đến nay em đã có thể hoàn thành bài báo cáo đồ án tốt nghiệp, đề tài: “Xây dựng Website quản lý gia phả cho dòng họ Ngô”.</w:t>
      </w:r>
    </w:p>
    <w:p w:rsidR="00D45B76" w:rsidRDefault="00000000">
      <w:pPr>
        <w:ind w:left="0" w:firstLine="720"/>
        <w:rPr>
          <w:i/>
        </w:rPr>
      </w:pPr>
      <w:r>
        <w:rPr>
          <w:i/>
        </w:rPr>
        <w:t>Em cũng xin gửi lời cảm ơn đến Ban giám hiệu nhà trường và các thầy cô tại khoa Công nghệ Thông tin đã tạo điều kiện thuận lợi về môi trường học tập, cơ sở vật chất và các nguồn tài liệu hữu ích, giúp em có thể hoàn thành tốt chương trình học và đề tài tốt nghiệp này.</w:t>
      </w:r>
    </w:p>
    <w:p w:rsidR="00D45B76" w:rsidRDefault="00000000">
      <w:pPr>
        <w:ind w:left="0" w:firstLine="720"/>
        <w:rPr>
          <w:i/>
        </w:rPr>
      </w:pPr>
      <w:r>
        <w:rPr>
          <w:i/>
        </w:rPr>
        <w:t>Bên cạnh đó, em muốn bày tỏ lòng biết ơn tới gia đình và bạn bè – những người luôn ủng hộ, động viên em cả về tinh thần lẫn vật chất trong suốt thời gian học tập và thực hiện đồ án. Sự khích lệ từ họ là chỗ dựa vững chắc để em tiếp tục cố gắng và hoàn thành mục tiêu của mình.</w:t>
      </w:r>
    </w:p>
    <w:p w:rsidR="00D45B76" w:rsidRDefault="00000000">
      <w:pPr>
        <w:ind w:left="0" w:firstLine="0"/>
        <w:rPr>
          <w:i/>
        </w:rPr>
      </w:pPr>
      <w:r>
        <w:rPr>
          <w:i/>
        </w:rPr>
        <w:t>Cuối cùng, em xin gửi lời cảm ơn tới các bạn cùng lớp, những người đã không ngại chia sẻ kiến thức, góp ý chân thành, và cùng em vượt qua những thử thách trong quá trình thực hiện đồ án.</w:t>
      </w:r>
    </w:p>
    <w:p w:rsidR="00D45B76" w:rsidRDefault="00000000">
      <w:pPr>
        <w:spacing w:line="362" w:lineRule="auto"/>
        <w:ind w:left="0" w:right="378" w:firstLine="720"/>
      </w:pPr>
      <w:r>
        <w:rPr>
          <w:i/>
        </w:rPr>
        <w:t>Dù đã cố gắng hoàn thành dự án một cách tốt nhất, nhưng chắc chắn sẽ không tránh khỏi những thiếu sót. Em mong nhận được những góp ý quý báu từ thầy cô và các bạn để cải thiện và phát triển dự án trong tương lai.</w:t>
      </w:r>
    </w:p>
    <w:p w:rsidR="00D45B76" w:rsidRDefault="00000000">
      <w:pPr>
        <w:spacing w:line="317" w:lineRule="auto"/>
        <w:ind w:left="5782" w:firstLine="0"/>
      </w:pPr>
      <w:r>
        <w:t>Em xin chân thành cảm ơn!</w:t>
      </w:r>
    </w:p>
    <w:p w:rsidR="00D45B76" w:rsidRDefault="00000000">
      <w:pPr>
        <w:ind w:left="5040" w:firstLine="720"/>
        <w:jc w:val="center"/>
      </w:pPr>
      <w:r>
        <w:t>Ngô Kim Đông</w:t>
      </w:r>
    </w:p>
    <w:p w:rsidR="00D45B76" w:rsidRDefault="00000000">
      <w:r>
        <w:tab/>
      </w:r>
      <w:r>
        <w:tab/>
      </w:r>
    </w:p>
    <w:p w:rsidR="00D45B76" w:rsidRDefault="00000000">
      <w:r>
        <w:br w:type="page"/>
      </w:r>
    </w:p>
    <w:p w:rsidR="00D45B76" w:rsidRDefault="00000000">
      <w:pPr>
        <w:jc w:val="center"/>
        <w:rPr>
          <w:b/>
        </w:rPr>
      </w:pPr>
      <w:r>
        <w:rPr>
          <w:b/>
        </w:rPr>
        <w:lastRenderedPageBreak/>
        <w:t>MỤC LỤC</w:t>
      </w:r>
    </w:p>
    <w:sdt>
      <w:sdtPr>
        <w:id w:val="-516232844"/>
        <w:docPartObj>
          <w:docPartGallery w:val="Table of Contents"/>
          <w:docPartUnique/>
        </w:docPartObj>
      </w:sdtPr>
      <w:sdtContent>
        <w:p w:rsidR="00D45B76" w:rsidRDefault="00000000" w:rsidP="006F3BA2">
          <w:pPr>
            <w:pBdr>
              <w:top w:val="nil"/>
              <w:left w:val="nil"/>
              <w:bottom w:val="nil"/>
              <w:right w:val="nil"/>
              <w:between w:val="nil"/>
            </w:pBdr>
            <w:tabs>
              <w:tab w:val="right" w:leader="dot" w:pos="9020"/>
            </w:tabs>
            <w:spacing w:after="100"/>
            <w:ind w:left="0" w:firstLine="583"/>
            <w:rPr>
              <w:rFonts w:ascii="Calibri" w:eastAsia="Calibri" w:hAnsi="Calibri" w:cs="Calibri"/>
              <w:color w:val="000000"/>
              <w:sz w:val="22"/>
              <w:szCs w:val="22"/>
            </w:rPr>
          </w:pPr>
          <w:r>
            <w:fldChar w:fldCharType="begin"/>
          </w:r>
          <w:r>
            <w:instrText xml:space="preserve"> TOC \h \u \z \t "Heading 1,1,Heading 2,2,Heading 3,3,"</w:instrText>
          </w:r>
          <w:r>
            <w:fldChar w:fldCharType="separate"/>
          </w:r>
          <w:hyperlink w:anchor="_heading=h.30j0zll">
            <w:r w:rsidR="00D45B76">
              <w:rPr>
                <w:color w:val="000000"/>
              </w:rPr>
              <w:t>LỜI CẢM ƠN</w:t>
            </w:r>
            <w:r w:rsidR="00D45B76">
              <w:rPr>
                <w:color w:val="000000"/>
              </w:rPr>
              <w:tab/>
              <w:t>1</w:t>
            </w:r>
          </w:hyperlink>
        </w:p>
        <w:p w:rsidR="00D45B76" w:rsidRDefault="00D45B76" w:rsidP="006F3BA2">
          <w:pPr>
            <w:pBdr>
              <w:top w:val="nil"/>
              <w:left w:val="nil"/>
              <w:bottom w:val="nil"/>
              <w:right w:val="nil"/>
              <w:between w:val="nil"/>
            </w:pBdr>
            <w:tabs>
              <w:tab w:val="right" w:leader="dot" w:pos="9020"/>
            </w:tabs>
            <w:spacing w:after="100"/>
            <w:ind w:left="0" w:firstLine="583"/>
            <w:rPr>
              <w:rFonts w:ascii="Calibri" w:eastAsia="Calibri" w:hAnsi="Calibri" w:cs="Calibri"/>
              <w:color w:val="000000"/>
              <w:sz w:val="22"/>
              <w:szCs w:val="22"/>
            </w:rPr>
          </w:pPr>
          <w:hyperlink w:anchor="_heading=h.1fob9te">
            <w:r>
              <w:rPr>
                <w:color w:val="000000"/>
              </w:rPr>
              <w:t>DANH MỤC HÌNH ẢNH</w:t>
            </w:r>
            <w:r>
              <w:rPr>
                <w:color w:val="000000"/>
              </w:rPr>
              <w:tab/>
              <w:t>4</w:t>
            </w:r>
          </w:hyperlink>
        </w:p>
        <w:p w:rsidR="00D45B76" w:rsidRDefault="00D45B76" w:rsidP="006F3BA2">
          <w:pPr>
            <w:pBdr>
              <w:top w:val="nil"/>
              <w:left w:val="nil"/>
              <w:bottom w:val="nil"/>
              <w:right w:val="nil"/>
              <w:between w:val="nil"/>
            </w:pBdr>
            <w:tabs>
              <w:tab w:val="right" w:leader="dot" w:pos="9020"/>
            </w:tabs>
            <w:spacing w:after="100"/>
            <w:ind w:left="0" w:firstLine="583"/>
            <w:rPr>
              <w:rFonts w:ascii="Calibri" w:eastAsia="Calibri" w:hAnsi="Calibri" w:cs="Calibri"/>
              <w:color w:val="000000"/>
              <w:sz w:val="22"/>
              <w:szCs w:val="22"/>
            </w:rPr>
          </w:pPr>
          <w:hyperlink w:anchor="_heading=h.3znysh7">
            <w:r>
              <w:rPr>
                <w:color w:val="000000"/>
              </w:rPr>
              <w:t>DANH MỤC BẢNG BIỂU</w:t>
            </w:r>
            <w:r>
              <w:rPr>
                <w:color w:val="000000"/>
              </w:rPr>
              <w:tab/>
              <w:t>6</w:t>
            </w:r>
          </w:hyperlink>
        </w:p>
        <w:p w:rsidR="00D45B76" w:rsidRDefault="00D45B76" w:rsidP="006F3BA2">
          <w:pPr>
            <w:pBdr>
              <w:top w:val="nil"/>
              <w:left w:val="nil"/>
              <w:bottom w:val="nil"/>
              <w:right w:val="nil"/>
              <w:between w:val="nil"/>
            </w:pBdr>
            <w:tabs>
              <w:tab w:val="right" w:leader="dot" w:pos="9020"/>
            </w:tabs>
            <w:spacing w:after="100"/>
            <w:ind w:left="0" w:firstLine="583"/>
            <w:rPr>
              <w:rFonts w:ascii="Calibri" w:eastAsia="Calibri" w:hAnsi="Calibri" w:cs="Calibri"/>
              <w:color w:val="000000"/>
              <w:sz w:val="22"/>
              <w:szCs w:val="22"/>
            </w:rPr>
          </w:pPr>
          <w:hyperlink w:anchor="_heading=h.2et92p0">
            <w:r>
              <w:rPr>
                <w:color w:val="000000"/>
              </w:rPr>
              <w:t>CHƯƠNG 1. GIỚI THIỆU VỀ ĐỀ TÀI</w:t>
            </w:r>
            <w:r>
              <w:rPr>
                <w:color w:val="000000"/>
              </w:rPr>
              <w:tab/>
              <w:t>7</w:t>
            </w:r>
          </w:hyperlink>
        </w:p>
        <w:p w:rsidR="00D45B76" w:rsidRDefault="00D45B76" w:rsidP="006F3BA2">
          <w:pPr>
            <w:pBdr>
              <w:top w:val="nil"/>
              <w:left w:val="nil"/>
              <w:bottom w:val="nil"/>
              <w:right w:val="nil"/>
              <w:between w:val="nil"/>
            </w:pBdr>
            <w:tabs>
              <w:tab w:val="left" w:pos="1320"/>
              <w:tab w:val="right" w:leader="dot" w:pos="9020"/>
            </w:tabs>
            <w:spacing w:after="100"/>
            <w:ind w:left="280" w:firstLine="303"/>
            <w:rPr>
              <w:rFonts w:ascii="Calibri" w:eastAsia="Calibri" w:hAnsi="Calibri" w:cs="Calibri"/>
              <w:color w:val="000000"/>
              <w:sz w:val="22"/>
              <w:szCs w:val="22"/>
            </w:rPr>
          </w:pPr>
          <w:hyperlink w:anchor="_heading=h.2auk3tar6y4h">
            <w:r>
              <w:rPr>
                <w:color w:val="000000"/>
              </w:rPr>
              <w:t>1.1</w:t>
            </w:r>
          </w:hyperlink>
          <w:hyperlink w:anchor="_heading=h.2auk3tar6y4h">
            <w:r>
              <w:rPr>
                <w:rFonts w:ascii="Calibri" w:eastAsia="Calibri" w:hAnsi="Calibri" w:cs="Calibri"/>
                <w:color w:val="000000"/>
                <w:sz w:val="22"/>
                <w:szCs w:val="22"/>
              </w:rPr>
              <w:tab/>
            </w:r>
          </w:hyperlink>
          <w:r w:rsidR="00000000">
            <w:fldChar w:fldCharType="begin"/>
          </w:r>
          <w:r w:rsidR="00000000">
            <w:instrText xml:space="preserve"> PAGEREF _heading=h.2auk3tar6y4h \h </w:instrText>
          </w:r>
          <w:r w:rsidR="00000000">
            <w:fldChar w:fldCharType="separate"/>
          </w:r>
          <w:r w:rsidR="00000000">
            <w:rPr>
              <w:color w:val="000000"/>
            </w:rPr>
            <w:t>Lý do chọn đề tài</w:t>
          </w:r>
          <w:r w:rsidR="00000000">
            <w:rPr>
              <w:color w:val="000000"/>
            </w:rPr>
            <w:tab/>
            <w:t>7</w:t>
          </w:r>
          <w:r w:rsidR="00000000">
            <w:fldChar w:fldCharType="end"/>
          </w:r>
        </w:p>
        <w:p w:rsidR="00D45B76" w:rsidRDefault="00D45B76" w:rsidP="006F3BA2">
          <w:pPr>
            <w:pBdr>
              <w:top w:val="nil"/>
              <w:left w:val="nil"/>
              <w:bottom w:val="nil"/>
              <w:right w:val="nil"/>
              <w:between w:val="nil"/>
            </w:pBdr>
            <w:tabs>
              <w:tab w:val="left" w:pos="1320"/>
              <w:tab w:val="right" w:leader="dot" w:pos="9020"/>
            </w:tabs>
            <w:spacing w:after="100"/>
            <w:ind w:left="280" w:firstLine="303"/>
            <w:rPr>
              <w:rFonts w:ascii="Calibri" w:eastAsia="Calibri" w:hAnsi="Calibri" w:cs="Calibri"/>
              <w:color w:val="000000"/>
              <w:sz w:val="22"/>
              <w:szCs w:val="22"/>
            </w:rPr>
          </w:pPr>
          <w:hyperlink w:anchor="_heading=h.tyjcwt">
            <w:r>
              <w:rPr>
                <w:color w:val="000000"/>
              </w:rPr>
              <w:t>1.2</w:t>
            </w:r>
          </w:hyperlink>
          <w:hyperlink w:anchor="_heading=h.tyjcwt">
            <w:r>
              <w:rPr>
                <w:rFonts w:ascii="Calibri" w:eastAsia="Calibri" w:hAnsi="Calibri" w:cs="Calibri"/>
                <w:color w:val="000000"/>
                <w:sz w:val="22"/>
                <w:szCs w:val="22"/>
              </w:rPr>
              <w:tab/>
            </w:r>
          </w:hyperlink>
          <w:r w:rsidR="00000000">
            <w:fldChar w:fldCharType="begin"/>
          </w:r>
          <w:r w:rsidR="00000000">
            <w:instrText xml:space="preserve"> PAGEREF _heading=h.tyjcwt \h </w:instrText>
          </w:r>
          <w:r w:rsidR="00000000">
            <w:fldChar w:fldCharType="separate"/>
          </w:r>
          <w:r w:rsidR="00000000">
            <w:rPr>
              <w:color w:val="000000"/>
            </w:rPr>
            <w:t>Mục tiêu đề tài</w:t>
          </w:r>
          <w:r w:rsidR="00000000">
            <w:rPr>
              <w:color w:val="000000"/>
            </w:rPr>
            <w:tab/>
            <w:t>7</w:t>
          </w:r>
          <w:r w:rsidR="00000000">
            <w:fldChar w:fldCharType="end"/>
          </w:r>
        </w:p>
        <w:p w:rsidR="00D45B76" w:rsidRDefault="00D45B76" w:rsidP="006F3BA2">
          <w:pPr>
            <w:pBdr>
              <w:top w:val="nil"/>
              <w:left w:val="nil"/>
              <w:bottom w:val="nil"/>
              <w:right w:val="nil"/>
              <w:between w:val="nil"/>
            </w:pBdr>
            <w:tabs>
              <w:tab w:val="left" w:pos="1320"/>
              <w:tab w:val="right" w:leader="dot" w:pos="9020"/>
            </w:tabs>
            <w:spacing w:after="100"/>
            <w:ind w:left="280" w:firstLine="303"/>
            <w:rPr>
              <w:rFonts w:ascii="Calibri" w:eastAsia="Calibri" w:hAnsi="Calibri" w:cs="Calibri"/>
              <w:color w:val="000000"/>
              <w:sz w:val="22"/>
              <w:szCs w:val="22"/>
            </w:rPr>
          </w:pPr>
          <w:hyperlink w:anchor="_heading=h.dyyatonouq73">
            <w:r>
              <w:rPr>
                <w:color w:val="000000"/>
              </w:rPr>
              <w:t>1.3</w:t>
            </w:r>
          </w:hyperlink>
          <w:hyperlink w:anchor="_heading=h.dyyatonouq73">
            <w:r>
              <w:rPr>
                <w:rFonts w:ascii="Calibri" w:eastAsia="Calibri" w:hAnsi="Calibri" w:cs="Calibri"/>
                <w:color w:val="000000"/>
                <w:sz w:val="22"/>
                <w:szCs w:val="22"/>
              </w:rPr>
              <w:tab/>
            </w:r>
          </w:hyperlink>
          <w:r w:rsidR="00000000">
            <w:fldChar w:fldCharType="begin"/>
          </w:r>
          <w:r w:rsidR="00000000">
            <w:instrText xml:space="preserve"> PAGEREF _heading=h.dyyatonouq73 \h </w:instrText>
          </w:r>
          <w:r w:rsidR="00000000">
            <w:fldChar w:fldCharType="separate"/>
          </w:r>
          <w:r w:rsidR="00000000">
            <w:rPr>
              <w:color w:val="000000"/>
            </w:rPr>
            <w:t>Phạm vi nghiên cứu</w:t>
          </w:r>
          <w:r w:rsidR="00000000">
            <w:rPr>
              <w:color w:val="000000"/>
            </w:rPr>
            <w:tab/>
            <w:t>8</w:t>
          </w:r>
          <w:r w:rsidR="00000000">
            <w:fldChar w:fldCharType="end"/>
          </w:r>
        </w:p>
        <w:p w:rsidR="00D45B76" w:rsidRDefault="00D45B76" w:rsidP="006F3BA2">
          <w:pPr>
            <w:pBdr>
              <w:top w:val="nil"/>
              <w:left w:val="nil"/>
              <w:bottom w:val="nil"/>
              <w:right w:val="nil"/>
              <w:between w:val="nil"/>
            </w:pBdr>
            <w:tabs>
              <w:tab w:val="left" w:pos="1320"/>
              <w:tab w:val="right" w:leader="dot" w:pos="9020"/>
            </w:tabs>
            <w:spacing w:after="100"/>
            <w:ind w:left="280" w:firstLine="303"/>
            <w:rPr>
              <w:rFonts w:ascii="Calibri" w:eastAsia="Calibri" w:hAnsi="Calibri" w:cs="Calibri"/>
              <w:color w:val="000000"/>
              <w:sz w:val="22"/>
              <w:szCs w:val="22"/>
            </w:rPr>
          </w:pPr>
          <w:hyperlink w:anchor="_heading=h.3dy6vkm">
            <w:r>
              <w:rPr>
                <w:color w:val="000000"/>
              </w:rPr>
              <w:t>1.4</w:t>
            </w:r>
          </w:hyperlink>
          <w:hyperlink w:anchor="_heading=h.3dy6vkm">
            <w:r>
              <w:rPr>
                <w:rFonts w:ascii="Calibri" w:eastAsia="Calibri" w:hAnsi="Calibri" w:cs="Calibri"/>
                <w:color w:val="000000"/>
                <w:sz w:val="22"/>
                <w:szCs w:val="22"/>
              </w:rPr>
              <w:tab/>
            </w:r>
          </w:hyperlink>
          <w:r w:rsidR="00000000">
            <w:fldChar w:fldCharType="begin"/>
          </w:r>
          <w:r w:rsidR="00000000">
            <w:instrText xml:space="preserve"> PAGEREF _heading=h.3dy6vkm \h </w:instrText>
          </w:r>
          <w:r w:rsidR="00000000">
            <w:fldChar w:fldCharType="separate"/>
          </w:r>
          <w:r w:rsidR="00000000">
            <w:rPr>
              <w:color w:val="000000"/>
            </w:rPr>
            <w:t>Công nghệ sử dụng</w:t>
          </w:r>
          <w:r w:rsidR="00000000">
            <w:rPr>
              <w:color w:val="000000"/>
            </w:rPr>
            <w:tab/>
            <w:t>9</w:t>
          </w:r>
          <w:r w:rsidR="00000000">
            <w:fldChar w:fldCharType="end"/>
          </w:r>
        </w:p>
        <w:p w:rsidR="00D45B76" w:rsidRDefault="00D45B76" w:rsidP="006F3BA2">
          <w:pPr>
            <w:pBdr>
              <w:top w:val="nil"/>
              <w:left w:val="nil"/>
              <w:bottom w:val="nil"/>
              <w:right w:val="nil"/>
              <w:between w:val="nil"/>
            </w:pBdr>
            <w:tabs>
              <w:tab w:val="left" w:pos="1760"/>
              <w:tab w:val="right" w:leader="dot" w:pos="9020"/>
            </w:tabs>
            <w:spacing w:after="100"/>
            <w:ind w:left="560" w:firstLine="22"/>
            <w:rPr>
              <w:rFonts w:ascii="Calibri" w:eastAsia="Calibri" w:hAnsi="Calibri" w:cs="Calibri"/>
              <w:color w:val="000000"/>
              <w:sz w:val="22"/>
              <w:szCs w:val="22"/>
            </w:rPr>
          </w:pPr>
          <w:hyperlink w:anchor="_heading=h.1t3h5sf">
            <w:r>
              <w:rPr>
                <w:color w:val="000000"/>
              </w:rPr>
              <w:t>1.4.1</w:t>
            </w:r>
          </w:hyperlink>
          <w:hyperlink w:anchor="_heading=h.1t3h5sf">
            <w:r>
              <w:rPr>
                <w:rFonts w:ascii="Calibri" w:eastAsia="Calibri" w:hAnsi="Calibri" w:cs="Calibri"/>
                <w:color w:val="000000"/>
                <w:sz w:val="22"/>
                <w:szCs w:val="22"/>
              </w:rPr>
              <w:tab/>
            </w:r>
          </w:hyperlink>
          <w:r w:rsidR="00000000">
            <w:fldChar w:fldCharType="begin"/>
          </w:r>
          <w:r w:rsidR="00000000">
            <w:instrText xml:space="preserve"> PAGEREF _heading=h.1t3h5sf \h </w:instrText>
          </w:r>
          <w:r w:rsidR="00000000">
            <w:fldChar w:fldCharType="separate"/>
          </w:r>
          <w:r w:rsidR="00000000">
            <w:rPr>
              <w:color w:val="000000"/>
            </w:rPr>
            <w:t>VUEJS</w:t>
          </w:r>
          <w:r w:rsidR="00000000">
            <w:rPr>
              <w:color w:val="000000"/>
            </w:rPr>
            <w:tab/>
            <w:t>9</w:t>
          </w:r>
          <w:r w:rsidR="00000000">
            <w:fldChar w:fldCharType="end"/>
          </w:r>
        </w:p>
        <w:p w:rsidR="00D45B76" w:rsidRDefault="00D45B76" w:rsidP="006F3BA2">
          <w:pPr>
            <w:pBdr>
              <w:top w:val="nil"/>
              <w:left w:val="nil"/>
              <w:bottom w:val="nil"/>
              <w:right w:val="nil"/>
              <w:between w:val="nil"/>
            </w:pBdr>
            <w:tabs>
              <w:tab w:val="left" w:pos="1760"/>
              <w:tab w:val="right" w:leader="dot" w:pos="9020"/>
            </w:tabs>
            <w:spacing w:after="100"/>
            <w:ind w:left="560" w:firstLine="22"/>
            <w:rPr>
              <w:rFonts w:ascii="Calibri" w:eastAsia="Calibri" w:hAnsi="Calibri" w:cs="Calibri"/>
              <w:color w:val="000000"/>
              <w:sz w:val="22"/>
              <w:szCs w:val="22"/>
            </w:rPr>
          </w:pPr>
          <w:hyperlink w:anchor="_heading=h.14ykbeg">
            <w:r>
              <w:rPr>
                <w:color w:val="000000"/>
              </w:rPr>
              <w:t>1.4.2</w:t>
            </w:r>
          </w:hyperlink>
          <w:hyperlink w:anchor="_heading=h.14ykbeg">
            <w:r>
              <w:rPr>
                <w:rFonts w:ascii="Calibri" w:eastAsia="Calibri" w:hAnsi="Calibri" w:cs="Calibri"/>
                <w:color w:val="000000"/>
                <w:sz w:val="22"/>
                <w:szCs w:val="22"/>
              </w:rPr>
              <w:tab/>
            </w:r>
          </w:hyperlink>
          <w:r w:rsidR="00000000">
            <w:fldChar w:fldCharType="begin"/>
          </w:r>
          <w:r w:rsidR="00000000">
            <w:instrText xml:space="preserve"> PAGEREF _heading=h.14ykbeg \h </w:instrText>
          </w:r>
          <w:r w:rsidR="00000000">
            <w:fldChar w:fldCharType="separate"/>
          </w:r>
          <w:r w:rsidR="00000000">
            <w:rPr>
              <w:color w:val="000000"/>
            </w:rPr>
            <w:t>CSS - Bootstrap</w:t>
          </w:r>
          <w:r w:rsidR="00000000">
            <w:rPr>
              <w:color w:val="000000"/>
            </w:rPr>
            <w:tab/>
            <w:t>10</w:t>
          </w:r>
          <w:r w:rsidR="00000000">
            <w:fldChar w:fldCharType="end"/>
          </w:r>
        </w:p>
        <w:p w:rsidR="00D45B76" w:rsidRDefault="00D45B76" w:rsidP="006F3BA2">
          <w:pPr>
            <w:pBdr>
              <w:top w:val="nil"/>
              <w:left w:val="nil"/>
              <w:bottom w:val="nil"/>
              <w:right w:val="nil"/>
              <w:between w:val="nil"/>
            </w:pBdr>
            <w:tabs>
              <w:tab w:val="left" w:pos="1760"/>
              <w:tab w:val="right" w:leader="dot" w:pos="9020"/>
            </w:tabs>
            <w:spacing w:after="100"/>
            <w:ind w:left="560" w:firstLine="22"/>
            <w:rPr>
              <w:rFonts w:ascii="Calibri" w:eastAsia="Calibri" w:hAnsi="Calibri" w:cs="Calibri"/>
              <w:color w:val="000000"/>
              <w:sz w:val="22"/>
              <w:szCs w:val="22"/>
            </w:rPr>
          </w:pPr>
          <w:hyperlink w:anchor="_heading=h.4d34og8">
            <w:r>
              <w:rPr>
                <w:color w:val="000000"/>
              </w:rPr>
              <w:t>1.4.3</w:t>
            </w:r>
          </w:hyperlink>
          <w:hyperlink w:anchor="_heading=h.4d34og8">
            <w:r>
              <w:rPr>
                <w:rFonts w:ascii="Calibri" w:eastAsia="Calibri" w:hAnsi="Calibri" w:cs="Calibri"/>
                <w:color w:val="000000"/>
                <w:sz w:val="22"/>
                <w:szCs w:val="22"/>
              </w:rPr>
              <w:tab/>
            </w:r>
          </w:hyperlink>
          <w:r w:rsidR="00000000">
            <w:fldChar w:fldCharType="begin"/>
          </w:r>
          <w:r w:rsidR="00000000">
            <w:instrText xml:space="preserve"> PAGEREF _heading=h.4d34og8 \h </w:instrText>
          </w:r>
          <w:r w:rsidR="00000000">
            <w:fldChar w:fldCharType="separate"/>
          </w:r>
          <w:r w:rsidR="00000000">
            <w:rPr>
              <w:color w:val="000000"/>
            </w:rPr>
            <w:t>C#</w:t>
          </w:r>
          <w:r w:rsidR="00000000">
            <w:rPr>
              <w:color w:val="000000"/>
            </w:rPr>
            <w:tab/>
            <w:t>11</w:t>
          </w:r>
          <w:r w:rsidR="00000000">
            <w:fldChar w:fldCharType="end"/>
          </w:r>
        </w:p>
        <w:p w:rsidR="00D45B76" w:rsidRDefault="00D45B76" w:rsidP="006F3BA2">
          <w:pPr>
            <w:pBdr>
              <w:top w:val="nil"/>
              <w:left w:val="nil"/>
              <w:bottom w:val="nil"/>
              <w:right w:val="nil"/>
              <w:between w:val="nil"/>
            </w:pBdr>
            <w:tabs>
              <w:tab w:val="left" w:pos="1760"/>
              <w:tab w:val="right" w:leader="dot" w:pos="9020"/>
            </w:tabs>
            <w:spacing w:after="100"/>
            <w:ind w:left="560" w:firstLine="22"/>
            <w:rPr>
              <w:rFonts w:ascii="Calibri" w:eastAsia="Calibri" w:hAnsi="Calibri" w:cs="Calibri"/>
              <w:color w:val="000000"/>
              <w:sz w:val="22"/>
              <w:szCs w:val="22"/>
            </w:rPr>
          </w:pPr>
          <w:hyperlink w:anchor="_heading=h.2s8eyo1">
            <w:r>
              <w:rPr>
                <w:color w:val="000000"/>
              </w:rPr>
              <w:t>1.4.4</w:t>
            </w:r>
          </w:hyperlink>
          <w:hyperlink w:anchor="_heading=h.2s8eyo1">
            <w:r>
              <w:rPr>
                <w:rFonts w:ascii="Calibri" w:eastAsia="Calibri" w:hAnsi="Calibri" w:cs="Calibri"/>
                <w:color w:val="000000"/>
                <w:sz w:val="22"/>
                <w:szCs w:val="22"/>
              </w:rPr>
              <w:tab/>
            </w:r>
          </w:hyperlink>
          <w:r w:rsidR="00000000">
            <w:fldChar w:fldCharType="begin"/>
          </w:r>
          <w:r w:rsidR="00000000">
            <w:instrText xml:space="preserve"> PAGEREF _heading=h.2s8eyo1 \h </w:instrText>
          </w:r>
          <w:r w:rsidR="00000000">
            <w:fldChar w:fldCharType="separate"/>
          </w:r>
          <w:r w:rsidR="00000000">
            <w:rPr>
              <w:color w:val="000000"/>
            </w:rPr>
            <w:t>MongoDB</w:t>
          </w:r>
          <w:r w:rsidR="00000000">
            <w:rPr>
              <w:color w:val="000000"/>
            </w:rPr>
            <w:tab/>
            <w:t>12</w:t>
          </w:r>
          <w:r w:rsidR="00000000">
            <w:fldChar w:fldCharType="end"/>
          </w:r>
        </w:p>
        <w:p w:rsidR="00D45B76" w:rsidRDefault="00D45B76" w:rsidP="006F3BA2">
          <w:pPr>
            <w:pBdr>
              <w:top w:val="nil"/>
              <w:left w:val="nil"/>
              <w:bottom w:val="nil"/>
              <w:right w:val="nil"/>
              <w:between w:val="nil"/>
            </w:pBdr>
            <w:tabs>
              <w:tab w:val="left" w:pos="1320"/>
              <w:tab w:val="right" w:leader="dot" w:pos="9020"/>
            </w:tabs>
            <w:spacing w:after="100"/>
            <w:ind w:left="280" w:firstLine="303"/>
            <w:rPr>
              <w:rFonts w:ascii="Calibri" w:eastAsia="Calibri" w:hAnsi="Calibri" w:cs="Calibri"/>
              <w:color w:val="000000"/>
              <w:sz w:val="22"/>
              <w:szCs w:val="22"/>
            </w:rPr>
          </w:pPr>
          <w:hyperlink w:anchor="_heading=h.j03k6av4z978">
            <w:r>
              <w:rPr>
                <w:color w:val="000000"/>
              </w:rPr>
              <w:t>1.5</w:t>
            </w:r>
          </w:hyperlink>
          <w:hyperlink w:anchor="_heading=h.j03k6av4z978">
            <w:r>
              <w:rPr>
                <w:rFonts w:ascii="Calibri" w:eastAsia="Calibri" w:hAnsi="Calibri" w:cs="Calibri"/>
                <w:color w:val="000000"/>
                <w:sz w:val="22"/>
                <w:szCs w:val="22"/>
              </w:rPr>
              <w:tab/>
            </w:r>
          </w:hyperlink>
          <w:r w:rsidR="00000000">
            <w:fldChar w:fldCharType="begin"/>
          </w:r>
          <w:r w:rsidR="00000000">
            <w:instrText xml:space="preserve"> PAGEREF _heading=h.j03k6av4z978 \h </w:instrText>
          </w:r>
          <w:r w:rsidR="00000000">
            <w:fldChar w:fldCharType="separate"/>
          </w:r>
          <w:r w:rsidR="00000000">
            <w:rPr>
              <w:color w:val="000000"/>
            </w:rPr>
            <w:t>Kết quả dự kiến</w:t>
          </w:r>
          <w:r w:rsidR="00000000">
            <w:rPr>
              <w:color w:val="000000"/>
            </w:rPr>
            <w:tab/>
            <w:t>14</w:t>
          </w:r>
          <w:r w:rsidR="00000000">
            <w:fldChar w:fldCharType="end"/>
          </w:r>
        </w:p>
        <w:p w:rsidR="00D45B76" w:rsidRDefault="00D45B76" w:rsidP="006F3BA2">
          <w:pPr>
            <w:pBdr>
              <w:top w:val="nil"/>
              <w:left w:val="nil"/>
              <w:bottom w:val="nil"/>
              <w:right w:val="nil"/>
              <w:between w:val="nil"/>
            </w:pBdr>
            <w:tabs>
              <w:tab w:val="left" w:pos="1320"/>
              <w:tab w:val="right" w:leader="dot" w:pos="9020"/>
            </w:tabs>
            <w:spacing w:after="100"/>
            <w:ind w:left="280" w:firstLine="303"/>
            <w:rPr>
              <w:rFonts w:ascii="Calibri" w:eastAsia="Calibri" w:hAnsi="Calibri" w:cs="Calibri"/>
              <w:color w:val="000000"/>
              <w:sz w:val="22"/>
              <w:szCs w:val="22"/>
            </w:rPr>
          </w:pPr>
          <w:hyperlink w:anchor="_heading=h.s2u0hc66woeh">
            <w:r>
              <w:rPr>
                <w:color w:val="000000"/>
              </w:rPr>
              <w:t>1.6</w:t>
            </w:r>
          </w:hyperlink>
          <w:hyperlink w:anchor="_heading=h.s2u0hc66woeh">
            <w:r>
              <w:rPr>
                <w:rFonts w:ascii="Calibri" w:eastAsia="Calibri" w:hAnsi="Calibri" w:cs="Calibri"/>
                <w:color w:val="000000"/>
                <w:sz w:val="22"/>
                <w:szCs w:val="22"/>
              </w:rPr>
              <w:tab/>
            </w:r>
          </w:hyperlink>
          <w:r w:rsidR="00000000">
            <w:fldChar w:fldCharType="begin"/>
          </w:r>
          <w:r w:rsidR="00000000">
            <w:instrText xml:space="preserve"> PAGEREF _heading=h.s2u0hc66woeh \h </w:instrText>
          </w:r>
          <w:r w:rsidR="00000000">
            <w:fldChar w:fldCharType="separate"/>
          </w:r>
          <w:r w:rsidR="00000000">
            <w:rPr>
              <w:color w:val="000000"/>
            </w:rPr>
            <w:t>Kết luận</w:t>
          </w:r>
          <w:r w:rsidR="00000000">
            <w:rPr>
              <w:color w:val="000000"/>
            </w:rPr>
            <w:tab/>
            <w:t>14</w:t>
          </w:r>
          <w:r w:rsidR="00000000">
            <w:fldChar w:fldCharType="end"/>
          </w:r>
        </w:p>
        <w:p w:rsidR="00D45B76" w:rsidRDefault="00D45B76" w:rsidP="006F3BA2">
          <w:pPr>
            <w:pBdr>
              <w:top w:val="nil"/>
              <w:left w:val="nil"/>
              <w:bottom w:val="nil"/>
              <w:right w:val="nil"/>
              <w:between w:val="nil"/>
            </w:pBdr>
            <w:tabs>
              <w:tab w:val="right" w:leader="dot" w:pos="9020"/>
            </w:tabs>
            <w:spacing w:after="100"/>
            <w:ind w:left="0" w:firstLine="583"/>
            <w:rPr>
              <w:rFonts w:ascii="Calibri" w:eastAsia="Calibri" w:hAnsi="Calibri" w:cs="Calibri"/>
              <w:color w:val="000000"/>
              <w:sz w:val="22"/>
              <w:szCs w:val="22"/>
            </w:rPr>
          </w:pPr>
          <w:hyperlink w:anchor="_heading=h.17dp8vu">
            <w:r>
              <w:rPr>
                <w:color w:val="000000"/>
              </w:rPr>
              <w:t>CHƯƠNG 2. KHẢO SÁT, PHÂN TÍCH HỆ THỐNG</w:t>
            </w:r>
            <w:r>
              <w:rPr>
                <w:color w:val="000000"/>
              </w:rPr>
              <w:tab/>
              <w:t>15</w:t>
            </w:r>
          </w:hyperlink>
        </w:p>
        <w:p w:rsidR="00D45B76" w:rsidRDefault="00D45B76" w:rsidP="006F3BA2">
          <w:pPr>
            <w:pBdr>
              <w:top w:val="nil"/>
              <w:left w:val="nil"/>
              <w:bottom w:val="nil"/>
              <w:right w:val="nil"/>
              <w:between w:val="nil"/>
            </w:pBdr>
            <w:tabs>
              <w:tab w:val="left" w:pos="1320"/>
              <w:tab w:val="right" w:leader="dot" w:pos="9020"/>
            </w:tabs>
            <w:spacing w:after="100"/>
            <w:ind w:left="280" w:firstLine="303"/>
            <w:rPr>
              <w:rFonts w:ascii="Calibri" w:eastAsia="Calibri" w:hAnsi="Calibri" w:cs="Calibri"/>
              <w:color w:val="000000"/>
              <w:sz w:val="22"/>
              <w:szCs w:val="22"/>
            </w:rPr>
          </w:pPr>
          <w:hyperlink w:anchor="_heading=h.3rdcrjn">
            <w:r>
              <w:rPr>
                <w:color w:val="000000"/>
              </w:rPr>
              <w:t>2.1</w:t>
            </w:r>
          </w:hyperlink>
          <w:hyperlink w:anchor="_heading=h.3rdcrjn">
            <w:r>
              <w:rPr>
                <w:rFonts w:ascii="Calibri" w:eastAsia="Calibri" w:hAnsi="Calibri" w:cs="Calibri"/>
                <w:color w:val="000000"/>
                <w:sz w:val="22"/>
                <w:szCs w:val="22"/>
              </w:rPr>
              <w:tab/>
            </w:r>
          </w:hyperlink>
          <w:r w:rsidR="00000000">
            <w:fldChar w:fldCharType="begin"/>
          </w:r>
          <w:r w:rsidR="00000000">
            <w:instrText xml:space="preserve"> PAGEREF _heading=h.3rdcrjn \h </w:instrText>
          </w:r>
          <w:r w:rsidR="00000000">
            <w:fldChar w:fldCharType="separate"/>
          </w:r>
          <w:r w:rsidR="00000000">
            <w:rPr>
              <w:color w:val="000000"/>
            </w:rPr>
            <w:t>Khảo sát hệ thống</w:t>
          </w:r>
          <w:r w:rsidR="00000000">
            <w:rPr>
              <w:color w:val="000000"/>
            </w:rPr>
            <w:tab/>
            <w:t>15</w:t>
          </w:r>
          <w:r w:rsidR="00000000">
            <w:fldChar w:fldCharType="end"/>
          </w:r>
        </w:p>
        <w:p w:rsidR="00D45B76" w:rsidRDefault="00D45B76" w:rsidP="006F3BA2">
          <w:pPr>
            <w:pBdr>
              <w:top w:val="nil"/>
              <w:left w:val="nil"/>
              <w:bottom w:val="nil"/>
              <w:right w:val="nil"/>
              <w:between w:val="nil"/>
            </w:pBdr>
            <w:tabs>
              <w:tab w:val="left" w:pos="1320"/>
              <w:tab w:val="right" w:leader="dot" w:pos="9020"/>
            </w:tabs>
            <w:spacing w:after="100"/>
            <w:ind w:left="280" w:firstLine="303"/>
            <w:rPr>
              <w:rFonts w:ascii="Calibri" w:eastAsia="Calibri" w:hAnsi="Calibri" w:cs="Calibri"/>
              <w:color w:val="000000"/>
              <w:sz w:val="22"/>
              <w:szCs w:val="22"/>
            </w:rPr>
          </w:pPr>
          <w:hyperlink w:anchor="_heading=h.26in1rg">
            <w:r>
              <w:rPr>
                <w:color w:val="000000"/>
              </w:rPr>
              <w:t>2.2</w:t>
            </w:r>
          </w:hyperlink>
          <w:hyperlink w:anchor="_heading=h.26in1rg">
            <w:r>
              <w:rPr>
                <w:rFonts w:ascii="Calibri" w:eastAsia="Calibri" w:hAnsi="Calibri" w:cs="Calibri"/>
                <w:color w:val="000000"/>
                <w:sz w:val="22"/>
                <w:szCs w:val="22"/>
              </w:rPr>
              <w:tab/>
            </w:r>
          </w:hyperlink>
          <w:r w:rsidR="00000000">
            <w:fldChar w:fldCharType="begin"/>
          </w:r>
          <w:r w:rsidR="00000000">
            <w:instrText xml:space="preserve"> PAGEREF _heading=h.26in1rg \h </w:instrText>
          </w:r>
          <w:r w:rsidR="00000000">
            <w:fldChar w:fldCharType="separate"/>
          </w:r>
          <w:r w:rsidR="00000000">
            <w:rPr>
              <w:color w:val="000000"/>
            </w:rPr>
            <w:t>Yêu cầu chức năng</w:t>
          </w:r>
          <w:r w:rsidR="00000000">
            <w:rPr>
              <w:color w:val="000000"/>
            </w:rPr>
            <w:tab/>
            <w:t>15</w:t>
          </w:r>
          <w:r w:rsidR="00000000">
            <w:fldChar w:fldCharType="end"/>
          </w:r>
        </w:p>
        <w:p w:rsidR="00D45B76" w:rsidRDefault="00D45B76" w:rsidP="006F3BA2">
          <w:pPr>
            <w:pBdr>
              <w:top w:val="nil"/>
              <w:left w:val="nil"/>
              <w:bottom w:val="nil"/>
              <w:right w:val="nil"/>
              <w:between w:val="nil"/>
            </w:pBdr>
            <w:tabs>
              <w:tab w:val="left" w:pos="1320"/>
              <w:tab w:val="right" w:leader="dot" w:pos="9020"/>
            </w:tabs>
            <w:spacing w:after="100"/>
            <w:ind w:left="280" w:firstLine="303"/>
            <w:rPr>
              <w:rFonts w:ascii="Calibri" w:eastAsia="Calibri" w:hAnsi="Calibri" w:cs="Calibri"/>
              <w:color w:val="000000"/>
              <w:sz w:val="22"/>
              <w:szCs w:val="22"/>
            </w:rPr>
          </w:pPr>
          <w:hyperlink w:anchor="_heading=h.lnxbz9">
            <w:r>
              <w:rPr>
                <w:color w:val="000000"/>
              </w:rPr>
              <w:t>2.3</w:t>
            </w:r>
          </w:hyperlink>
          <w:hyperlink w:anchor="_heading=h.lnxbz9">
            <w:r>
              <w:rPr>
                <w:rFonts w:ascii="Calibri" w:eastAsia="Calibri" w:hAnsi="Calibri" w:cs="Calibri"/>
                <w:color w:val="000000"/>
                <w:sz w:val="22"/>
                <w:szCs w:val="22"/>
              </w:rPr>
              <w:tab/>
            </w:r>
          </w:hyperlink>
          <w:r w:rsidR="00000000">
            <w:fldChar w:fldCharType="begin"/>
          </w:r>
          <w:r w:rsidR="00000000">
            <w:instrText xml:space="preserve"> PAGEREF _heading=h.lnxbz9 \h </w:instrText>
          </w:r>
          <w:r w:rsidR="00000000">
            <w:fldChar w:fldCharType="separate"/>
          </w:r>
          <w:r w:rsidR="00000000">
            <w:rPr>
              <w:color w:val="000000"/>
            </w:rPr>
            <w:t>Yêu cầu phi chức năng</w:t>
          </w:r>
          <w:r w:rsidR="00000000">
            <w:rPr>
              <w:color w:val="000000"/>
            </w:rPr>
            <w:tab/>
            <w:t>15</w:t>
          </w:r>
          <w:r w:rsidR="00000000">
            <w:fldChar w:fldCharType="end"/>
          </w:r>
        </w:p>
        <w:p w:rsidR="00D45B76" w:rsidRDefault="00D45B76" w:rsidP="006F3BA2">
          <w:pPr>
            <w:pBdr>
              <w:top w:val="nil"/>
              <w:left w:val="nil"/>
              <w:bottom w:val="nil"/>
              <w:right w:val="nil"/>
              <w:between w:val="nil"/>
            </w:pBdr>
            <w:tabs>
              <w:tab w:val="left" w:pos="1320"/>
              <w:tab w:val="right" w:leader="dot" w:pos="9020"/>
            </w:tabs>
            <w:spacing w:after="100"/>
            <w:ind w:left="280" w:firstLine="303"/>
            <w:rPr>
              <w:rFonts w:ascii="Calibri" w:eastAsia="Calibri" w:hAnsi="Calibri" w:cs="Calibri"/>
              <w:color w:val="000000"/>
              <w:sz w:val="22"/>
              <w:szCs w:val="22"/>
            </w:rPr>
          </w:pPr>
          <w:hyperlink w:anchor="_heading=h.35nkun2">
            <w:r>
              <w:rPr>
                <w:color w:val="000000"/>
              </w:rPr>
              <w:t>2.4</w:t>
            </w:r>
          </w:hyperlink>
          <w:hyperlink w:anchor="_heading=h.35nkun2">
            <w:r>
              <w:rPr>
                <w:rFonts w:ascii="Calibri" w:eastAsia="Calibri" w:hAnsi="Calibri" w:cs="Calibri"/>
                <w:color w:val="000000"/>
                <w:sz w:val="22"/>
                <w:szCs w:val="22"/>
              </w:rPr>
              <w:tab/>
            </w:r>
          </w:hyperlink>
          <w:r w:rsidR="00000000">
            <w:fldChar w:fldCharType="begin"/>
          </w:r>
          <w:r w:rsidR="00000000">
            <w:instrText xml:space="preserve"> PAGEREF _heading=h.35nkun2 \h </w:instrText>
          </w:r>
          <w:r w:rsidR="00000000">
            <w:fldChar w:fldCharType="separate"/>
          </w:r>
          <w:r w:rsidR="00000000">
            <w:rPr>
              <w:color w:val="000000"/>
            </w:rPr>
            <w:t>Phân tích hệ thống</w:t>
          </w:r>
          <w:r w:rsidR="00000000">
            <w:rPr>
              <w:color w:val="000000"/>
            </w:rPr>
            <w:tab/>
            <w:t>15</w:t>
          </w:r>
          <w:r w:rsidR="00000000">
            <w:fldChar w:fldCharType="end"/>
          </w:r>
        </w:p>
        <w:p w:rsidR="00D45B76" w:rsidRDefault="00D45B76" w:rsidP="006F3BA2">
          <w:pPr>
            <w:pBdr>
              <w:top w:val="nil"/>
              <w:left w:val="nil"/>
              <w:bottom w:val="nil"/>
              <w:right w:val="nil"/>
              <w:between w:val="nil"/>
            </w:pBdr>
            <w:tabs>
              <w:tab w:val="left" w:pos="1760"/>
              <w:tab w:val="right" w:leader="dot" w:pos="9020"/>
            </w:tabs>
            <w:spacing w:after="100"/>
            <w:ind w:left="560" w:firstLine="22"/>
            <w:rPr>
              <w:rFonts w:ascii="Calibri" w:eastAsia="Calibri" w:hAnsi="Calibri" w:cs="Calibri"/>
              <w:color w:val="000000"/>
              <w:sz w:val="22"/>
              <w:szCs w:val="22"/>
            </w:rPr>
          </w:pPr>
          <w:hyperlink w:anchor="_heading=h.1ksv4uv">
            <w:r>
              <w:rPr>
                <w:color w:val="000000"/>
              </w:rPr>
              <w:t>2.4.1</w:t>
            </w:r>
          </w:hyperlink>
          <w:hyperlink w:anchor="_heading=h.1ksv4uv">
            <w:r>
              <w:rPr>
                <w:rFonts w:ascii="Calibri" w:eastAsia="Calibri" w:hAnsi="Calibri" w:cs="Calibri"/>
                <w:color w:val="000000"/>
                <w:sz w:val="22"/>
                <w:szCs w:val="22"/>
              </w:rPr>
              <w:tab/>
            </w:r>
          </w:hyperlink>
          <w:r w:rsidR="00000000">
            <w:fldChar w:fldCharType="begin"/>
          </w:r>
          <w:r w:rsidR="00000000">
            <w:instrText xml:space="preserve"> PAGEREF _heading=h.1ksv4uv \h </w:instrText>
          </w:r>
          <w:r w:rsidR="00000000">
            <w:fldChar w:fldCharType="separate"/>
          </w:r>
          <w:r w:rsidR="00000000">
            <w:rPr>
              <w:color w:val="000000"/>
            </w:rPr>
            <w:t>Biểu đồ use case</w:t>
          </w:r>
          <w:r w:rsidR="00000000">
            <w:rPr>
              <w:color w:val="000000"/>
            </w:rPr>
            <w:tab/>
            <w:t>16</w:t>
          </w:r>
          <w:r w:rsidR="00000000">
            <w:fldChar w:fldCharType="end"/>
          </w:r>
        </w:p>
        <w:p w:rsidR="00D45B76" w:rsidRDefault="00D45B76" w:rsidP="006F3BA2">
          <w:pPr>
            <w:pBdr>
              <w:top w:val="nil"/>
              <w:left w:val="nil"/>
              <w:bottom w:val="nil"/>
              <w:right w:val="nil"/>
              <w:between w:val="nil"/>
            </w:pBdr>
            <w:tabs>
              <w:tab w:val="left" w:pos="1760"/>
              <w:tab w:val="right" w:leader="dot" w:pos="9020"/>
            </w:tabs>
            <w:spacing w:after="100"/>
            <w:ind w:left="560" w:firstLine="22"/>
            <w:rPr>
              <w:rFonts w:ascii="Calibri" w:eastAsia="Calibri" w:hAnsi="Calibri" w:cs="Calibri"/>
              <w:color w:val="000000"/>
              <w:sz w:val="22"/>
              <w:szCs w:val="22"/>
            </w:rPr>
          </w:pPr>
          <w:hyperlink w:anchor="_heading=h.2jxsxqh">
            <w:r>
              <w:rPr>
                <w:color w:val="000000"/>
              </w:rPr>
              <w:t>2.4.2</w:t>
            </w:r>
          </w:hyperlink>
          <w:hyperlink w:anchor="_heading=h.2jxsxqh">
            <w:r>
              <w:rPr>
                <w:rFonts w:ascii="Calibri" w:eastAsia="Calibri" w:hAnsi="Calibri" w:cs="Calibri"/>
                <w:color w:val="000000"/>
                <w:sz w:val="22"/>
                <w:szCs w:val="22"/>
              </w:rPr>
              <w:tab/>
            </w:r>
          </w:hyperlink>
          <w:r w:rsidR="00000000">
            <w:fldChar w:fldCharType="begin"/>
          </w:r>
          <w:r w:rsidR="00000000">
            <w:instrText xml:space="preserve"> PAGEREF _heading=h.2jxsxqh \h </w:instrText>
          </w:r>
          <w:r w:rsidR="00000000">
            <w:fldChar w:fldCharType="separate"/>
          </w:r>
          <w:r w:rsidR="00000000">
            <w:rPr>
              <w:color w:val="000000"/>
            </w:rPr>
            <w:t>Đặc tả use case</w:t>
          </w:r>
          <w:r w:rsidR="00000000">
            <w:rPr>
              <w:color w:val="000000"/>
            </w:rPr>
            <w:tab/>
            <w:t>16</w:t>
          </w:r>
          <w:r w:rsidR="00000000">
            <w:fldChar w:fldCharType="end"/>
          </w:r>
        </w:p>
        <w:p w:rsidR="00D45B76" w:rsidRDefault="00D45B76" w:rsidP="006F3BA2">
          <w:pPr>
            <w:pBdr>
              <w:top w:val="nil"/>
              <w:left w:val="nil"/>
              <w:bottom w:val="nil"/>
              <w:right w:val="nil"/>
              <w:between w:val="nil"/>
            </w:pBdr>
            <w:tabs>
              <w:tab w:val="right" w:leader="dot" w:pos="9020"/>
            </w:tabs>
            <w:spacing w:after="100"/>
            <w:ind w:left="0" w:firstLine="583"/>
            <w:rPr>
              <w:rFonts w:ascii="Calibri" w:eastAsia="Calibri" w:hAnsi="Calibri" w:cs="Calibri"/>
              <w:color w:val="000000"/>
              <w:sz w:val="22"/>
              <w:szCs w:val="22"/>
            </w:rPr>
          </w:pPr>
          <w:hyperlink w:anchor="_heading=h.2grqrue">
            <w:r>
              <w:rPr>
                <w:color w:val="000000"/>
              </w:rPr>
              <w:t>CHƯƠNG 3. THIẾT KẾ VÀ XÂY DỰNG GIAO DIỆN WEBSITE</w:t>
            </w:r>
            <w:r>
              <w:rPr>
                <w:color w:val="000000"/>
              </w:rPr>
              <w:tab/>
              <w:t>30</w:t>
            </w:r>
          </w:hyperlink>
        </w:p>
        <w:p w:rsidR="00D45B76" w:rsidRDefault="00D45B76" w:rsidP="006F3BA2">
          <w:pPr>
            <w:pBdr>
              <w:top w:val="nil"/>
              <w:left w:val="nil"/>
              <w:bottom w:val="nil"/>
              <w:right w:val="nil"/>
              <w:between w:val="nil"/>
            </w:pBdr>
            <w:tabs>
              <w:tab w:val="left" w:pos="1320"/>
              <w:tab w:val="right" w:leader="dot" w:pos="9020"/>
            </w:tabs>
            <w:spacing w:after="100"/>
            <w:ind w:left="280" w:firstLine="303"/>
            <w:rPr>
              <w:rFonts w:ascii="Calibri" w:eastAsia="Calibri" w:hAnsi="Calibri" w:cs="Calibri"/>
              <w:color w:val="000000"/>
              <w:sz w:val="22"/>
              <w:szCs w:val="22"/>
            </w:rPr>
          </w:pPr>
          <w:hyperlink w:anchor="_heading=h.vx1227">
            <w:r>
              <w:rPr>
                <w:color w:val="000000"/>
              </w:rPr>
              <w:t>3.1</w:t>
            </w:r>
          </w:hyperlink>
          <w:hyperlink w:anchor="_heading=h.vx1227">
            <w:r>
              <w:rPr>
                <w:rFonts w:ascii="Calibri" w:eastAsia="Calibri" w:hAnsi="Calibri" w:cs="Calibri"/>
                <w:color w:val="000000"/>
                <w:sz w:val="22"/>
                <w:szCs w:val="22"/>
              </w:rPr>
              <w:tab/>
            </w:r>
          </w:hyperlink>
          <w:r w:rsidR="00000000">
            <w:fldChar w:fldCharType="begin"/>
          </w:r>
          <w:r w:rsidR="00000000">
            <w:instrText xml:space="preserve"> PAGEREF _heading=h.vx1227 \h </w:instrText>
          </w:r>
          <w:r w:rsidR="00000000">
            <w:fldChar w:fldCharType="separate"/>
          </w:r>
          <w:r w:rsidR="00000000">
            <w:rPr>
              <w:color w:val="000000"/>
            </w:rPr>
            <w:t>Thiết kế các use case</w:t>
          </w:r>
          <w:r w:rsidR="00000000">
            <w:rPr>
              <w:color w:val="000000"/>
            </w:rPr>
            <w:tab/>
            <w:t>30</w:t>
          </w:r>
          <w:r w:rsidR="00000000">
            <w:fldChar w:fldCharType="end"/>
          </w:r>
        </w:p>
        <w:p w:rsidR="00D45B76" w:rsidRDefault="00D45B76" w:rsidP="006F3BA2">
          <w:pPr>
            <w:pBdr>
              <w:top w:val="nil"/>
              <w:left w:val="nil"/>
              <w:bottom w:val="nil"/>
              <w:right w:val="nil"/>
              <w:between w:val="nil"/>
            </w:pBdr>
            <w:tabs>
              <w:tab w:val="left" w:pos="1760"/>
              <w:tab w:val="right" w:leader="dot" w:pos="9020"/>
            </w:tabs>
            <w:spacing w:after="100"/>
            <w:ind w:left="560" w:firstLine="22"/>
            <w:rPr>
              <w:rFonts w:ascii="Calibri" w:eastAsia="Calibri" w:hAnsi="Calibri" w:cs="Calibri"/>
              <w:color w:val="000000"/>
              <w:sz w:val="22"/>
              <w:szCs w:val="22"/>
            </w:rPr>
          </w:pPr>
          <w:hyperlink w:anchor="_heading=h.3fwokq0">
            <w:r>
              <w:rPr>
                <w:color w:val="000000"/>
              </w:rPr>
              <w:t>3.1.1</w:t>
            </w:r>
          </w:hyperlink>
          <w:hyperlink w:anchor="_heading=h.3fwokq0">
            <w:r>
              <w:rPr>
                <w:rFonts w:ascii="Calibri" w:eastAsia="Calibri" w:hAnsi="Calibri" w:cs="Calibri"/>
                <w:color w:val="000000"/>
                <w:sz w:val="22"/>
                <w:szCs w:val="22"/>
              </w:rPr>
              <w:tab/>
            </w:r>
          </w:hyperlink>
          <w:r w:rsidR="00000000">
            <w:fldChar w:fldCharType="begin"/>
          </w:r>
          <w:r w:rsidR="00000000">
            <w:instrText xml:space="preserve"> PAGEREF _heading=h.3fwokq0 \h </w:instrText>
          </w:r>
          <w:r w:rsidR="00000000">
            <w:fldChar w:fldCharType="separate"/>
          </w:r>
          <w:r w:rsidR="00000000">
            <w:rPr>
              <w:color w:val="000000"/>
            </w:rPr>
            <w:t>Use case đăng nh</w:t>
          </w:r>
          <w:r w:rsidR="00000000">
            <w:rPr>
              <w:i/>
              <w:color w:val="000000"/>
            </w:rPr>
            <w:t>ập</w:t>
          </w:r>
          <w:r w:rsidR="00000000">
            <w:rPr>
              <w:color w:val="000000"/>
            </w:rPr>
            <w:tab/>
            <w:t>30</w:t>
          </w:r>
          <w:r w:rsidR="00000000">
            <w:fldChar w:fldCharType="end"/>
          </w:r>
        </w:p>
        <w:p w:rsidR="00D45B76" w:rsidRDefault="00D45B76" w:rsidP="006F3BA2">
          <w:pPr>
            <w:pBdr>
              <w:top w:val="nil"/>
              <w:left w:val="nil"/>
              <w:bottom w:val="nil"/>
              <w:right w:val="nil"/>
              <w:between w:val="nil"/>
            </w:pBdr>
            <w:tabs>
              <w:tab w:val="left" w:pos="1760"/>
              <w:tab w:val="right" w:leader="dot" w:pos="9020"/>
            </w:tabs>
            <w:spacing w:after="100"/>
            <w:ind w:left="560" w:firstLine="22"/>
            <w:rPr>
              <w:rFonts w:ascii="Calibri" w:eastAsia="Calibri" w:hAnsi="Calibri" w:cs="Calibri"/>
              <w:color w:val="000000"/>
              <w:sz w:val="22"/>
              <w:szCs w:val="22"/>
            </w:rPr>
          </w:pPr>
          <w:hyperlink w:anchor="_heading=h.3tbugp1">
            <w:r>
              <w:rPr>
                <w:color w:val="000000"/>
              </w:rPr>
              <w:t>3.1.2</w:t>
            </w:r>
          </w:hyperlink>
          <w:hyperlink w:anchor="_heading=h.3tbugp1">
            <w:r>
              <w:rPr>
                <w:rFonts w:ascii="Calibri" w:eastAsia="Calibri" w:hAnsi="Calibri" w:cs="Calibri"/>
                <w:color w:val="000000"/>
                <w:sz w:val="22"/>
                <w:szCs w:val="22"/>
              </w:rPr>
              <w:tab/>
            </w:r>
          </w:hyperlink>
          <w:r w:rsidR="00000000">
            <w:fldChar w:fldCharType="begin"/>
          </w:r>
          <w:r w:rsidR="00000000">
            <w:instrText xml:space="preserve"> PAGEREF _heading=h.3tbugp1 \h </w:instrText>
          </w:r>
          <w:r w:rsidR="00000000">
            <w:fldChar w:fldCharType="separate"/>
          </w:r>
          <w:r w:rsidR="00000000">
            <w:rPr>
              <w:color w:val="000000"/>
            </w:rPr>
            <w:t>Use case góp ý</w:t>
          </w:r>
          <w:r w:rsidR="00000000">
            <w:rPr>
              <w:color w:val="000000"/>
            </w:rPr>
            <w:tab/>
            <w:t>33</w:t>
          </w:r>
          <w:r w:rsidR="00000000">
            <w:fldChar w:fldCharType="end"/>
          </w:r>
        </w:p>
        <w:p w:rsidR="00D45B76" w:rsidRDefault="00D45B76" w:rsidP="006F3BA2">
          <w:pPr>
            <w:pBdr>
              <w:top w:val="nil"/>
              <w:left w:val="nil"/>
              <w:bottom w:val="nil"/>
              <w:right w:val="nil"/>
              <w:between w:val="nil"/>
            </w:pBdr>
            <w:tabs>
              <w:tab w:val="left" w:pos="1760"/>
              <w:tab w:val="right" w:leader="dot" w:pos="9020"/>
            </w:tabs>
            <w:spacing w:after="100"/>
            <w:ind w:left="560" w:firstLine="22"/>
            <w:rPr>
              <w:rFonts w:ascii="Calibri" w:eastAsia="Calibri" w:hAnsi="Calibri" w:cs="Calibri"/>
              <w:color w:val="000000"/>
              <w:sz w:val="22"/>
              <w:szCs w:val="22"/>
            </w:rPr>
          </w:pPr>
          <w:hyperlink w:anchor="_heading=h.3ygebqi">
            <w:r>
              <w:rPr>
                <w:color w:val="000000"/>
              </w:rPr>
              <w:t>3.1.3</w:t>
            </w:r>
          </w:hyperlink>
          <w:hyperlink w:anchor="_heading=h.3ygebqi">
            <w:r>
              <w:rPr>
                <w:rFonts w:ascii="Calibri" w:eastAsia="Calibri" w:hAnsi="Calibri" w:cs="Calibri"/>
                <w:color w:val="000000"/>
                <w:sz w:val="22"/>
                <w:szCs w:val="22"/>
              </w:rPr>
              <w:tab/>
            </w:r>
          </w:hyperlink>
          <w:r w:rsidR="00000000">
            <w:fldChar w:fldCharType="begin"/>
          </w:r>
          <w:r w:rsidR="00000000">
            <w:instrText xml:space="preserve"> PAGEREF _heading=h.3ygebqi \h </w:instrText>
          </w:r>
          <w:r w:rsidR="00000000">
            <w:fldChar w:fldCharType="separate"/>
          </w:r>
          <w:r w:rsidR="00000000">
            <w:rPr>
              <w:color w:val="000000"/>
            </w:rPr>
            <w:t>Use case thêm tiểu sử</w:t>
          </w:r>
          <w:r w:rsidR="00000000">
            <w:rPr>
              <w:color w:val="000000"/>
            </w:rPr>
            <w:tab/>
            <w:t>36</w:t>
          </w:r>
          <w:r w:rsidR="00000000">
            <w:fldChar w:fldCharType="end"/>
          </w:r>
        </w:p>
        <w:p w:rsidR="00D45B76" w:rsidRDefault="00D45B76" w:rsidP="006F3BA2">
          <w:pPr>
            <w:pBdr>
              <w:top w:val="nil"/>
              <w:left w:val="nil"/>
              <w:bottom w:val="nil"/>
              <w:right w:val="nil"/>
              <w:between w:val="nil"/>
            </w:pBdr>
            <w:tabs>
              <w:tab w:val="left" w:pos="1760"/>
              <w:tab w:val="right" w:leader="dot" w:pos="9020"/>
            </w:tabs>
            <w:spacing w:after="100"/>
            <w:ind w:left="560" w:firstLine="22"/>
            <w:rPr>
              <w:rFonts w:ascii="Calibri" w:eastAsia="Calibri" w:hAnsi="Calibri" w:cs="Calibri"/>
              <w:color w:val="000000"/>
              <w:sz w:val="22"/>
              <w:szCs w:val="22"/>
            </w:rPr>
          </w:pPr>
          <w:hyperlink w:anchor="_heading=h.4bvk7pj">
            <w:r>
              <w:rPr>
                <w:color w:val="000000"/>
              </w:rPr>
              <w:t>3.1.4</w:t>
            </w:r>
          </w:hyperlink>
          <w:hyperlink w:anchor="_heading=h.4bvk7pj">
            <w:r>
              <w:rPr>
                <w:rFonts w:ascii="Calibri" w:eastAsia="Calibri" w:hAnsi="Calibri" w:cs="Calibri"/>
                <w:color w:val="000000"/>
                <w:sz w:val="22"/>
                <w:szCs w:val="22"/>
              </w:rPr>
              <w:tab/>
            </w:r>
          </w:hyperlink>
          <w:r w:rsidR="00000000">
            <w:fldChar w:fldCharType="begin"/>
          </w:r>
          <w:r w:rsidR="00000000">
            <w:instrText xml:space="preserve"> PAGEREF _heading=h.4bvk7pj \h </w:instrText>
          </w:r>
          <w:r w:rsidR="00000000">
            <w:fldChar w:fldCharType="separate"/>
          </w:r>
          <w:r w:rsidR="00000000">
            <w:rPr>
              <w:color w:val="000000"/>
            </w:rPr>
            <w:t>Use case xem chi tiết mối quan hệ</w:t>
          </w:r>
          <w:r w:rsidR="00000000">
            <w:rPr>
              <w:color w:val="000000"/>
            </w:rPr>
            <w:tab/>
            <w:t>39</w:t>
          </w:r>
          <w:r w:rsidR="00000000">
            <w:fldChar w:fldCharType="end"/>
          </w:r>
        </w:p>
        <w:p w:rsidR="00D45B76" w:rsidRDefault="00D45B76" w:rsidP="006F3BA2">
          <w:pPr>
            <w:pBdr>
              <w:top w:val="nil"/>
              <w:left w:val="nil"/>
              <w:bottom w:val="nil"/>
              <w:right w:val="nil"/>
              <w:between w:val="nil"/>
            </w:pBdr>
            <w:tabs>
              <w:tab w:val="left" w:pos="1760"/>
              <w:tab w:val="right" w:leader="dot" w:pos="9020"/>
            </w:tabs>
            <w:spacing w:after="100"/>
            <w:ind w:left="560" w:firstLine="22"/>
            <w:rPr>
              <w:rFonts w:ascii="Calibri" w:eastAsia="Calibri" w:hAnsi="Calibri" w:cs="Calibri"/>
              <w:color w:val="000000"/>
              <w:sz w:val="22"/>
              <w:szCs w:val="22"/>
            </w:rPr>
          </w:pPr>
          <w:hyperlink w:anchor="_heading=h.kgcv8k">
            <w:r>
              <w:rPr>
                <w:color w:val="000000"/>
              </w:rPr>
              <w:t>3.1.5</w:t>
            </w:r>
          </w:hyperlink>
          <w:hyperlink w:anchor="_heading=h.kgcv8k">
            <w:r>
              <w:rPr>
                <w:rFonts w:ascii="Calibri" w:eastAsia="Calibri" w:hAnsi="Calibri" w:cs="Calibri"/>
                <w:color w:val="000000"/>
                <w:sz w:val="22"/>
                <w:szCs w:val="22"/>
              </w:rPr>
              <w:tab/>
            </w:r>
          </w:hyperlink>
          <w:r w:rsidR="00000000">
            <w:fldChar w:fldCharType="begin"/>
          </w:r>
          <w:r w:rsidR="00000000">
            <w:instrText xml:space="preserve"> PAGEREF _heading=h.kgcv8k \h </w:instrText>
          </w:r>
          <w:r w:rsidR="00000000">
            <w:fldChar w:fldCharType="separate"/>
          </w:r>
          <w:r w:rsidR="00000000">
            <w:rPr>
              <w:color w:val="000000"/>
            </w:rPr>
            <w:t>Use case cấp tài khoản</w:t>
          </w:r>
          <w:r w:rsidR="00000000">
            <w:rPr>
              <w:color w:val="000000"/>
            </w:rPr>
            <w:tab/>
            <w:t>42</w:t>
          </w:r>
          <w:r w:rsidR="00000000">
            <w:fldChar w:fldCharType="end"/>
          </w:r>
        </w:p>
        <w:p w:rsidR="00D45B76" w:rsidRDefault="00D45B76" w:rsidP="006F3BA2">
          <w:pPr>
            <w:pBdr>
              <w:top w:val="nil"/>
              <w:left w:val="nil"/>
              <w:bottom w:val="nil"/>
              <w:right w:val="nil"/>
              <w:between w:val="nil"/>
            </w:pBdr>
            <w:tabs>
              <w:tab w:val="left" w:pos="1760"/>
              <w:tab w:val="right" w:leader="dot" w:pos="9020"/>
            </w:tabs>
            <w:spacing w:after="100"/>
            <w:ind w:left="560" w:firstLine="22"/>
            <w:rPr>
              <w:rFonts w:ascii="Calibri" w:eastAsia="Calibri" w:hAnsi="Calibri" w:cs="Calibri"/>
              <w:color w:val="000000"/>
              <w:sz w:val="22"/>
              <w:szCs w:val="22"/>
            </w:rPr>
          </w:pPr>
          <w:hyperlink w:anchor="_heading=h.xvir7l">
            <w:r>
              <w:rPr>
                <w:color w:val="000000"/>
              </w:rPr>
              <w:t>3.1.6</w:t>
            </w:r>
          </w:hyperlink>
          <w:hyperlink w:anchor="_heading=h.xvir7l">
            <w:r>
              <w:rPr>
                <w:rFonts w:ascii="Calibri" w:eastAsia="Calibri" w:hAnsi="Calibri" w:cs="Calibri"/>
                <w:color w:val="000000"/>
                <w:sz w:val="22"/>
                <w:szCs w:val="22"/>
              </w:rPr>
              <w:tab/>
            </w:r>
          </w:hyperlink>
          <w:r w:rsidR="00000000">
            <w:fldChar w:fldCharType="begin"/>
          </w:r>
          <w:r w:rsidR="00000000">
            <w:instrText xml:space="preserve"> PAGEREF _heading=h.xvir7l \h </w:instrText>
          </w:r>
          <w:r w:rsidR="00000000">
            <w:fldChar w:fldCharType="separate"/>
          </w:r>
          <w:r w:rsidR="00000000">
            <w:rPr>
              <w:color w:val="000000"/>
            </w:rPr>
            <w:t>Use case quản lý tài khoản</w:t>
          </w:r>
          <w:r w:rsidR="00000000">
            <w:rPr>
              <w:color w:val="000000"/>
            </w:rPr>
            <w:tab/>
            <w:t>45</w:t>
          </w:r>
          <w:r w:rsidR="00000000">
            <w:fldChar w:fldCharType="end"/>
          </w:r>
        </w:p>
        <w:p w:rsidR="00D45B76" w:rsidRDefault="00D45B76" w:rsidP="006F3BA2">
          <w:pPr>
            <w:pBdr>
              <w:top w:val="nil"/>
              <w:left w:val="nil"/>
              <w:bottom w:val="nil"/>
              <w:right w:val="nil"/>
              <w:between w:val="nil"/>
            </w:pBdr>
            <w:tabs>
              <w:tab w:val="left" w:pos="1760"/>
              <w:tab w:val="right" w:leader="dot" w:pos="9020"/>
            </w:tabs>
            <w:spacing w:after="100"/>
            <w:ind w:left="560" w:firstLine="22"/>
            <w:rPr>
              <w:rFonts w:ascii="Calibri" w:eastAsia="Calibri" w:hAnsi="Calibri" w:cs="Calibri"/>
              <w:color w:val="000000"/>
              <w:sz w:val="22"/>
              <w:szCs w:val="22"/>
            </w:rPr>
          </w:pPr>
          <w:hyperlink w:anchor="_heading=h.1baon6m">
            <w:r>
              <w:rPr>
                <w:color w:val="000000"/>
              </w:rPr>
              <w:t>3.1.7</w:t>
            </w:r>
          </w:hyperlink>
          <w:hyperlink w:anchor="_heading=h.1baon6m">
            <w:r>
              <w:rPr>
                <w:rFonts w:ascii="Calibri" w:eastAsia="Calibri" w:hAnsi="Calibri" w:cs="Calibri"/>
                <w:color w:val="000000"/>
                <w:sz w:val="22"/>
                <w:szCs w:val="22"/>
              </w:rPr>
              <w:tab/>
            </w:r>
          </w:hyperlink>
          <w:r w:rsidR="00000000">
            <w:fldChar w:fldCharType="begin"/>
          </w:r>
          <w:r w:rsidR="00000000">
            <w:instrText xml:space="preserve"> PAGEREF _heading=h.1baon6m \h </w:instrText>
          </w:r>
          <w:r w:rsidR="00000000">
            <w:fldChar w:fldCharType="separate"/>
          </w:r>
          <w:r w:rsidR="00000000">
            <w:rPr>
              <w:color w:val="000000"/>
            </w:rPr>
            <w:t>Use case quản lý sự kiện</w:t>
          </w:r>
          <w:r w:rsidR="00000000">
            <w:rPr>
              <w:color w:val="000000"/>
            </w:rPr>
            <w:tab/>
            <w:t>49</w:t>
          </w:r>
          <w:r w:rsidR="00000000">
            <w:fldChar w:fldCharType="end"/>
          </w:r>
        </w:p>
        <w:p w:rsidR="00D45B76" w:rsidRDefault="00D45B76" w:rsidP="006F3BA2">
          <w:pPr>
            <w:pBdr>
              <w:top w:val="nil"/>
              <w:left w:val="nil"/>
              <w:bottom w:val="nil"/>
              <w:right w:val="nil"/>
              <w:between w:val="nil"/>
            </w:pBdr>
            <w:tabs>
              <w:tab w:val="left" w:pos="1760"/>
              <w:tab w:val="right" w:leader="dot" w:pos="9020"/>
            </w:tabs>
            <w:spacing w:after="100"/>
            <w:ind w:left="560" w:firstLine="22"/>
            <w:rPr>
              <w:rFonts w:ascii="Calibri" w:eastAsia="Calibri" w:hAnsi="Calibri" w:cs="Calibri"/>
              <w:color w:val="000000"/>
              <w:sz w:val="22"/>
              <w:szCs w:val="22"/>
            </w:rPr>
          </w:pPr>
          <w:hyperlink w:anchor="_heading=h.1opuj5n">
            <w:r>
              <w:rPr>
                <w:color w:val="000000"/>
              </w:rPr>
              <w:t>3.1.8</w:t>
            </w:r>
          </w:hyperlink>
          <w:hyperlink w:anchor="_heading=h.1opuj5n">
            <w:r>
              <w:rPr>
                <w:rFonts w:ascii="Calibri" w:eastAsia="Calibri" w:hAnsi="Calibri" w:cs="Calibri"/>
                <w:color w:val="000000"/>
                <w:sz w:val="22"/>
                <w:szCs w:val="22"/>
              </w:rPr>
              <w:tab/>
            </w:r>
          </w:hyperlink>
          <w:r w:rsidR="00000000">
            <w:fldChar w:fldCharType="begin"/>
          </w:r>
          <w:r w:rsidR="00000000">
            <w:instrText xml:space="preserve"> PAGEREF _heading=h.1opuj5n \h </w:instrText>
          </w:r>
          <w:r w:rsidR="00000000">
            <w:fldChar w:fldCharType="separate"/>
          </w:r>
          <w:r w:rsidR="00000000">
            <w:rPr>
              <w:color w:val="000000"/>
            </w:rPr>
            <w:t>Use case quản lý loại tài khoản</w:t>
          </w:r>
          <w:r w:rsidR="00000000">
            <w:rPr>
              <w:color w:val="000000"/>
            </w:rPr>
            <w:tab/>
            <w:t>53</w:t>
          </w:r>
          <w:r w:rsidR="00000000">
            <w:fldChar w:fldCharType="end"/>
          </w:r>
        </w:p>
        <w:p w:rsidR="00D45B76" w:rsidRDefault="00D45B76" w:rsidP="006F3BA2">
          <w:pPr>
            <w:pBdr>
              <w:top w:val="nil"/>
              <w:left w:val="nil"/>
              <w:bottom w:val="nil"/>
              <w:right w:val="nil"/>
              <w:between w:val="nil"/>
            </w:pBdr>
            <w:tabs>
              <w:tab w:val="left" w:pos="1760"/>
              <w:tab w:val="right" w:leader="dot" w:pos="9020"/>
            </w:tabs>
            <w:spacing w:after="100"/>
            <w:ind w:left="560" w:firstLine="22"/>
            <w:rPr>
              <w:rFonts w:ascii="Calibri" w:eastAsia="Calibri" w:hAnsi="Calibri" w:cs="Calibri"/>
              <w:color w:val="000000"/>
              <w:sz w:val="22"/>
              <w:szCs w:val="22"/>
            </w:rPr>
          </w:pPr>
          <w:hyperlink w:anchor="_heading=h.2250f4o">
            <w:r>
              <w:rPr>
                <w:color w:val="000000"/>
              </w:rPr>
              <w:t>3.1.9</w:t>
            </w:r>
          </w:hyperlink>
          <w:hyperlink w:anchor="_heading=h.2250f4o">
            <w:r>
              <w:rPr>
                <w:rFonts w:ascii="Calibri" w:eastAsia="Calibri" w:hAnsi="Calibri" w:cs="Calibri"/>
                <w:color w:val="000000"/>
                <w:sz w:val="22"/>
                <w:szCs w:val="22"/>
              </w:rPr>
              <w:tab/>
            </w:r>
          </w:hyperlink>
          <w:r w:rsidR="00000000">
            <w:fldChar w:fldCharType="begin"/>
          </w:r>
          <w:r w:rsidR="00000000">
            <w:instrText xml:space="preserve"> PAGEREF _heading=h.2250f4o \h </w:instrText>
          </w:r>
          <w:r w:rsidR="00000000">
            <w:fldChar w:fldCharType="separate"/>
          </w:r>
          <w:r w:rsidR="00000000">
            <w:rPr>
              <w:color w:val="000000"/>
            </w:rPr>
            <w:t>Use case quản lý mối quan hệ</w:t>
          </w:r>
          <w:r w:rsidR="00000000">
            <w:rPr>
              <w:color w:val="000000"/>
            </w:rPr>
            <w:tab/>
            <w:t>58</w:t>
          </w:r>
          <w:r w:rsidR="00000000">
            <w:fldChar w:fldCharType="end"/>
          </w:r>
        </w:p>
        <w:p w:rsidR="00D45B76" w:rsidRDefault="00D45B76" w:rsidP="006F3BA2">
          <w:pPr>
            <w:pBdr>
              <w:top w:val="nil"/>
              <w:left w:val="nil"/>
              <w:bottom w:val="nil"/>
              <w:right w:val="nil"/>
              <w:between w:val="nil"/>
            </w:pBdr>
            <w:tabs>
              <w:tab w:val="left" w:pos="1780"/>
              <w:tab w:val="right" w:leader="dot" w:pos="9020"/>
            </w:tabs>
            <w:spacing w:after="100"/>
            <w:ind w:left="560" w:firstLine="22"/>
            <w:rPr>
              <w:rFonts w:ascii="Calibri" w:eastAsia="Calibri" w:hAnsi="Calibri" w:cs="Calibri"/>
              <w:color w:val="000000"/>
              <w:sz w:val="22"/>
              <w:szCs w:val="22"/>
            </w:rPr>
          </w:pPr>
          <w:hyperlink w:anchor="_heading=h.2fk6b3p">
            <w:r>
              <w:rPr>
                <w:color w:val="000000"/>
              </w:rPr>
              <w:t>3.1.10</w:t>
            </w:r>
          </w:hyperlink>
          <w:hyperlink w:anchor="_heading=h.2fk6b3p">
            <w:r>
              <w:rPr>
                <w:rFonts w:ascii="Calibri" w:eastAsia="Calibri" w:hAnsi="Calibri" w:cs="Calibri"/>
                <w:color w:val="000000"/>
                <w:sz w:val="22"/>
                <w:szCs w:val="22"/>
              </w:rPr>
              <w:tab/>
            </w:r>
          </w:hyperlink>
          <w:r w:rsidR="00000000">
            <w:fldChar w:fldCharType="begin"/>
          </w:r>
          <w:r w:rsidR="00000000">
            <w:instrText xml:space="preserve"> PAGEREF _heading=h.2fk6b3p \h </w:instrText>
          </w:r>
          <w:r w:rsidR="00000000">
            <w:fldChar w:fldCharType="separate"/>
          </w:r>
          <w:r w:rsidR="00000000">
            <w:rPr>
              <w:color w:val="000000"/>
            </w:rPr>
            <w:t>Use case tìm kiếm người trong gia phả</w:t>
          </w:r>
          <w:r w:rsidR="00000000">
            <w:rPr>
              <w:color w:val="000000"/>
            </w:rPr>
            <w:tab/>
            <w:t>62</w:t>
          </w:r>
          <w:r w:rsidR="00000000">
            <w:fldChar w:fldCharType="end"/>
          </w:r>
        </w:p>
        <w:p w:rsidR="00D45B76" w:rsidRDefault="00D45B76" w:rsidP="006F3BA2">
          <w:pPr>
            <w:pBdr>
              <w:top w:val="nil"/>
              <w:left w:val="nil"/>
              <w:bottom w:val="nil"/>
              <w:right w:val="nil"/>
              <w:between w:val="nil"/>
            </w:pBdr>
            <w:tabs>
              <w:tab w:val="left" w:pos="1320"/>
              <w:tab w:val="right" w:leader="dot" w:pos="9020"/>
            </w:tabs>
            <w:spacing w:after="100"/>
            <w:ind w:left="280" w:firstLine="303"/>
            <w:rPr>
              <w:rFonts w:ascii="Calibri" w:eastAsia="Calibri" w:hAnsi="Calibri" w:cs="Calibri"/>
              <w:color w:val="000000"/>
              <w:sz w:val="22"/>
              <w:szCs w:val="22"/>
            </w:rPr>
          </w:pPr>
          <w:hyperlink w:anchor="_heading=h.2szc72q">
            <w:r>
              <w:rPr>
                <w:color w:val="000000"/>
              </w:rPr>
              <w:t>3.2</w:t>
            </w:r>
          </w:hyperlink>
          <w:hyperlink w:anchor="_heading=h.2szc72q">
            <w:r>
              <w:rPr>
                <w:rFonts w:ascii="Calibri" w:eastAsia="Calibri" w:hAnsi="Calibri" w:cs="Calibri"/>
                <w:color w:val="000000"/>
                <w:sz w:val="22"/>
                <w:szCs w:val="22"/>
              </w:rPr>
              <w:tab/>
            </w:r>
          </w:hyperlink>
          <w:r w:rsidR="00000000">
            <w:fldChar w:fldCharType="begin"/>
          </w:r>
          <w:r w:rsidR="00000000">
            <w:instrText xml:space="preserve"> PAGEREF _heading=h.2szc72q \h </w:instrText>
          </w:r>
          <w:r w:rsidR="00000000">
            <w:fldChar w:fldCharType="separate"/>
          </w:r>
          <w:r w:rsidR="00000000">
            <w:rPr>
              <w:color w:val="000000"/>
            </w:rPr>
            <w:t>Biểu đồ lớp tổng quát</w:t>
          </w:r>
          <w:r w:rsidR="00000000">
            <w:rPr>
              <w:color w:val="000000"/>
            </w:rPr>
            <w:tab/>
            <w:t>65</w:t>
          </w:r>
          <w:r w:rsidR="00000000">
            <w:fldChar w:fldCharType="end"/>
          </w:r>
        </w:p>
        <w:p w:rsidR="00D45B76" w:rsidRDefault="00D45B76" w:rsidP="006F3BA2">
          <w:pPr>
            <w:pBdr>
              <w:top w:val="nil"/>
              <w:left w:val="nil"/>
              <w:bottom w:val="nil"/>
              <w:right w:val="nil"/>
              <w:between w:val="nil"/>
            </w:pBdr>
            <w:tabs>
              <w:tab w:val="left" w:pos="1320"/>
              <w:tab w:val="right" w:leader="dot" w:pos="9020"/>
            </w:tabs>
            <w:spacing w:after="100"/>
            <w:ind w:left="280" w:firstLine="303"/>
            <w:rPr>
              <w:rFonts w:ascii="Calibri" w:eastAsia="Calibri" w:hAnsi="Calibri" w:cs="Calibri"/>
              <w:color w:val="000000"/>
              <w:sz w:val="22"/>
              <w:szCs w:val="22"/>
            </w:rPr>
          </w:pPr>
          <w:hyperlink w:anchor="_heading=h.3s49zyc">
            <w:r>
              <w:rPr>
                <w:color w:val="000000"/>
              </w:rPr>
              <w:t>3.3</w:t>
            </w:r>
          </w:hyperlink>
          <w:hyperlink w:anchor="_heading=h.3s49zyc">
            <w:r>
              <w:rPr>
                <w:rFonts w:ascii="Calibri" w:eastAsia="Calibri" w:hAnsi="Calibri" w:cs="Calibri"/>
                <w:color w:val="000000"/>
                <w:sz w:val="22"/>
                <w:szCs w:val="22"/>
              </w:rPr>
              <w:tab/>
            </w:r>
          </w:hyperlink>
          <w:r w:rsidR="00000000">
            <w:fldChar w:fldCharType="begin"/>
          </w:r>
          <w:r w:rsidR="00000000">
            <w:instrText xml:space="preserve"> PAGEREF _heading=h.3s49zyc \h </w:instrText>
          </w:r>
          <w:r w:rsidR="00000000">
            <w:fldChar w:fldCharType="separate"/>
          </w:r>
          <w:r w:rsidR="00000000">
            <w:rPr>
              <w:color w:val="000000"/>
            </w:rPr>
            <w:t>Xây dựng giao diện</w:t>
          </w:r>
          <w:r w:rsidR="00000000">
            <w:rPr>
              <w:color w:val="000000"/>
            </w:rPr>
            <w:tab/>
            <w:t>66</w:t>
          </w:r>
          <w:r w:rsidR="00000000">
            <w:fldChar w:fldCharType="end"/>
          </w:r>
        </w:p>
        <w:p w:rsidR="00D45B76" w:rsidRDefault="00D45B76" w:rsidP="006F3BA2">
          <w:pPr>
            <w:pBdr>
              <w:top w:val="nil"/>
              <w:left w:val="nil"/>
              <w:bottom w:val="nil"/>
              <w:right w:val="nil"/>
              <w:between w:val="nil"/>
            </w:pBdr>
            <w:tabs>
              <w:tab w:val="left" w:pos="1760"/>
              <w:tab w:val="right" w:leader="dot" w:pos="9020"/>
            </w:tabs>
            <w:spacing w:after="100"/>
            <w:ind w:left="560" w:firstLine="22"/>
            <w:rPr>
              <w:rFonts w:ascii="Calibri" w:eastAsia="Calibri" w:hAnsi="Calibri" w:cs="Calibri"/>
              <w:color w:val="000000"/>
              <w:sz w:val="22"/>
              <w:szCs w:val="22"/>
            </w:rPr>
          </w:pPr>
          <w:hyperlink w:anchor="_heading=h.36ei31r">
            <w:r>
              <w:rPr>
                <w:color w:val="000000"/>
              </w:rPr>
              <w:t>3.3.2</w:t>
            </w:r>
          </w:hyperlink>
          <w:hyperlink w:anchor="_heading=h.36ei31r">
            <w:r>
              <w:rPr>
                <w:rFonts w:ascii="Calibri" w:eastAsia="Calibri" w:hAnsi="Calibri" w:cs="Calibri"/>
                <w:color w:val="000000"/>
                <w:sz w:val="22"/>
                <w:szCs w:val="22"/>
              </w:rPr>
              <w:tab/>
            </w:r>
          </w:hyperlink>
          <w:r w:rsidR="00000000">
            <w:fldChar w:fldCharType="begin"/>
          </w:r>
          <w:r w:rsidR="00000000">
            <w:instrText xml:space="preserve"> PAGEREF _heading=h.36ei31r \h </w:instrText>
          </w:r>
          <w:r w:rsidR="00000000">
            <w:fldChar w:fldCharType="separate"/>
          </w:r>
          <w:r w:rsidR="00000000">
            <w:rPr>
              <w:color w:val="000000"/>
            </w:rPr>
            <w:t>Giao diện cây gia phả</w:t>
          </w:r>
          <w:r w:rsidR="00000000">
            <w:rPr>
              <w:color w:val="000000"/>
            </w:rPr>
            <w:tab/>
            <w:t>67</w:t>
          </w:r>
          <w:r w:rsidR="00000000">
            <w:fldChar w:fldCharType="end"/>
          </w:r>
        </w:p>
        <w:p w:rsidR="00D45B76" w:rsidRDefault="00D45B76" w:rsidP="006F3BA2">
          <w:pPr>
            <w:pBdr>
              <w:top w:val="nil"/>
              <w:left w:val="nil"/>
              <w:bottom w:val="nil"/>
              <w:right w:val="nil"/>
              <w:between w:val="nil"/>
            </w:pBdr>
            <w:tabs>
              <w:tab w:val="left" w:pos="1760"/>
              <w:tab w:val="right" w:leader="dot" w:pos="9020"/>
            </w:tabs>
            <w:spacing w:after="100"/>
            <w:ind w:left="560" w:firstLine="22"/>
            <w:rPr>
              <w:rFonts w:ascii="Calibri" w:eastAsia="Calibri" w:hAnsi="Calibri" w:cs="Calibri"/>
              <w:color w:val="000000"/>
              <w:sz w:val="22"/>
              <w:szCs w:val="22"/>
            </w:rPr>
          </w:pPr>
          <w:hyperlink w:anchor="_heading=h.45jfvxd">
            <w:r>
              <w:rPr>
                <w:color w:val="000000"/>
              </w:rPr>
              <w:t>3.3.3</w:t>
            </w:r>
          </w:hyperlink>
          <w:hyperlink w:anchor="_heading=h.45jfvxd">
            <w:r>
              <w:rPr>
                <w:rFonts w:ascii="Calibri" w:eastAsia="Calibri" w:hAnsi="Calibri" w:cs="Calibri"/>
                <w:color w:val="000000"/>
                <w:sz w:val="22"/>
                <w:szCs w:val="22"/>
              </w:rPr>
              <w:tab/>
            </w:r>
          </w:hyperlink>
          <w:r w:rsidR="00000000">
            <w:fldChar w:fldCharType="begin"/>
          </w:r>
          <w:r w:rsidR="00000000">
            <w:instrText xml:space="preserve"> PAGEREF _heading=h.45jfvxd \h </w:instrText>
          </w:r>
          <w:r w:rsidR="00000000">
            <w:fldChar w:fldCharType="separate"/>
          </w:r>
          <w:r w:rsidR="00000000">
            <w:rPr>
              <w:color w:val="000000"/>
            </w:rPr>
            <w:t>Giao diện xem chi tiết</w:t>
          </w:r>
          <w:r w:rsidR="00000000">
            <w:rPr>
              <w:color w:val="000000"/>
            </w:rPr>
            <w:tab/>
            <w:t>67</w:t>
          </w:r>
          <w:r w:rsidR="00000000">
            <w:fldChar w:fldCharType="end"/>
          </w:r>
        </w:p>
        <w:p w:rsidR="00D45B76" w:rsidRDefault="00D45B76" w:rsidP="006F3BA2">
          <w:pPr>
            <w:pBdr>
              <w:top w:val="nil"/>
              <w:left w:val="nil"/>
              <w:bottom w:val="nil"/>
              <w:right w:val="nil"/>
              <w:between w:val="nil"/>
            </w:pBdr>
            <w:tabs>
              <w:tab w:val="left" w:pos="1760"/>
              <w:tab w:val="right" w:leader="dot" w:pos="9020"/>
            </w:tabs>
            <w:spacing w:after="100"/>
            <w:ind w:left="560" w:firstLine="22"/>
            <w:rPr>
              <w:rFonts w:ascii="Calibri" w:eastAsia="Calibri" w:hAnsi="Calibri" w:cs="Calibri"/>
              <w:color w:val="000000"/>
              <w:sz w:val="22"/>
              <w:szCs w:val="22"/>
            </w:rPr>
          </w:pPr>
          <w:hyperlink w:anchor="_heading=h.zu0gcz">
            <w:r>
              <w:rPr>
                <w:color w:val="000000"/>
              </w:rPr>
              <w:t>3.3.4</w:t>
            </w:r>
          </w:hyperlink>
          <w:hyperlink w:anchor="_heading=h.zu0gcz">
            <w:r>
              <w:rPr>
                <w:rFonts w:ascii="Calibri" w:eastAsia="Calibri" w:hAnsi="Calibri" w:cs="Calibri"/>
                <w:color w:val="000000"/>
                <w:sz w:val="22"/>
                <w:szCs w:val="22"/>
              </w:rPr>
              <w:tab/>
            </w:r>
          </w:hyperlink>
          <w:r w:rsidR="00000000">
            <w:fldChar w:fldCharType="begin"/>
          </w:r>
          <w:r w:rsidR="00000000">
            <w:instrText xml:space="preserve"> PAGEREF _heading=h.zu0gcz \h </w:instrText>
          </w:r>
          <w:r w:rsidR="00000000">
            <w:fldChar w:fldCharType="separate"/>
          </w:r>
          <w:r w:rsidR="00000000">
            <w:rPr>
              <w:color w:val="000000"/>
            </w:rPr>
            <w:t>Giao diện các trang quản lý</w:t>
          </w:r>
          <w:r w:rsidR="00000000">
            <w:rPr>
              <w:color w:val="000000"/>
            </w:rPr>
            <w:tab/>
            <w:t>68</w:t>
          </w:r>
          <w:r w:rsidR="00000000">
            <w:fldChar w:fldCharType="end"/>
          </w:r>
        </w:p>
        <w:p w:rsidR="00D45B76" w:rsidRDefault="00D45B76" w:rsidP="006F3BA2">
          <w:pPr>
            <w:pBdr>
              <w:top w:val="nil"/>
              <w:left w:val="nil"/>
              <w:bottom w:val="nil"/>
              <w:right w:val="nil"/>
              <w:between w:val="nil"/>
            </w:pBdr>
            <w:tabs>
              <w:tab w:val="right" w:leader="dot" w:pos="9020"/>
            </w:tabs>
            <w:spacing w:after="100"/>
            <w:ind w:left="0" w:firstLine="583"/>
            <w:rPr>
              <w:rFonts w:ascii="Calibri" w:eastAsia="Calibri" w:hAnsi="Calibri" w:cs="Calibri"/>
              <w:color w:val="000000"/>
              <w:sz w:val="22"/>
              <w:szCs w:val="22"/>
            </w:rPr>
          </w:pPr>
          <w:hyperlink w:anchor="_heading=h.1yyy98l">
            <w:r>
              <w:rPr>
                <w:color w:val="000000"/>
              </w:rPr>
              <w:t>CHƯƠNG 4. CÀI ĐẶT VÀ KIỂM THỬ</w:t>
            </w:r>
            <w:r>
              <w:rPr>
                <w:color w:val="000000"/>
              </w:rPr>
              <w:tab/>
              <w:t>68</w:t>
            </w:r>
          </w:hyperlink>
        </w:p>
        <w:p w:rsidR="00D45B76" w:rsidRDefault="00D45B76" w:rsidP="006F3BA2">
          <w:pPr>
            <w:pBdr>
              <w:top w:val="nil"/>
              <w:left w:val="nil"/>
              <w:bottom w:val="nil"/>
              <w:right w:val="nil"/>
              <w:between w:val="nil"/>
            </w:pBdr>
            <w:tabs>
              <w:tab w:val="left" w:pos="1320"/>
              <w:tab w:val="right" w:leader="dot" w:pos="9020"/>
            </w:tabs>
            <w:spacing w:after="100"/>
            <w:ind w:left="280" w:firstLine="303"/>
            <w:rPr>
              <w:rFonts w:ascii="Calibri" w:eastAsia="Calibri" w:hAnsi="Calibri" w:cs="Calibri"/>
              <w:color w:val="000000"/>
              <w:sz w:val="22"/>
              <w:szCs w:val="22"/>
            </w:rPr>
          </w:pPr>
          <w:hyperlink w:anchor="_heading=h.4iylrwe">
            <w:r>
              <w:rPr>
                <w:color w:val="000000"/>
              </w:rPr>
              <w:t>4.1</w:t>
            </w:r>
          </w:hyperlink>
          <w:hyperlink w:anchor="_heading=h.4iylrwe">
            <w:r>
              <w:rPr>
                <w:rFonts w:ascii="Calibri" w:eastAsia="Calibri" w:hAnsi="Calibri" w:cs="Calibri"/>
                <w:color w:val="000000"/>
                <w:sz w:val="22"/>
                <w:szCs w:val="22"/>
              </w:rPr>
              <w:tab/>
            </w:r>
          </w:hyperlink>
          <w:r w:rsidR="00000000">
            <w:fldChar w:fldCharType="begin"/>
          </w:r>
          <w:r w:rsidR="00000000">
            <w:instrText xml:space="preserve"> PAGEREF _heading=h.4iylrwe \h </w:instrText>
          </w:r>
          <w:r w:rsidR="00000000">
            <w:fldChar w:fldCharType="separate"/>
          </w:r>
          <w:r w:rsidR="00000000">
            <w:rPr>
              <w:color w:val="000000"/>
            </w:rPr>
            <w:t>Cài đặt hệ thống</w:t>
          </w:r>
          <w:r w:rsidR="00000000">
            <w:rPr>
              <w:color w:val="000000"/>
            </w:rPr>
            <w:tab/>
            <w:t>68</w:t>
          </w:r>
          <w:r w:rsidR="00000000">
            <w:fldChar w:fldCharType="end"/>
          </w:r>
        </w:p>
        <w:p w:rsidR="00D45B76" w:rsidRDefault="00D45B76" w:rsidP="006F3BA2">
          <w:pPr>
            <w:pBdr>
              <w:top w:val="nil"/>
              <w:left w:val="nil"/>
              <w:bottom w:val="nil"/>
              <w:right w:val="nil"/>
              <w:between w:val="nil"/>
            </w:pBdr>
            <w:tabs>
              <w:tab w:val="left" w:pos="1760"/>
              <w:tab w:val="right" w:leader="dot" w:pos="9020"/>
            </w:tabs>
            <w:spacing w:after="100"/>
            <w:ind w:left="560" w:firstLine="22"/>
            <w:rPr>
              <w:rFonts w:ascii="Calibri" w:eastAsia="Calibri" w:hAnsi="Calibri" w:cs="Calibri"/>
              <w:color w:val="000000"/>
              <w:sz w:val="22"/>
              <w:szCs w:val="22"/>
            </w:rPr>
          </w:pPr>
          <w:hyperlink w:anchor="_heading=h.2y3w247">
            <w:r>
              <w:rPr>
                <w:color w:val="000000"/>
              </w:rPr>
              <w:t>4.1.1</w:t>
            </w:r>
          </w:hyperlink>
          <w:hyperlink w:anchor="_heading=h.2y3w247">
            <w:r>
              <w:rPr>
                <w:rFonts w:ascii="Calibri" w:eastAsia="Calibri" w:hAnsi="Calibri" w:cs="Calibri"/>
                <w:color w:val="000000"/>
                <w:sz w:val="22"/>
                <w:szCs w:val="22"/>
              </w:rPr>
              <w:tab/>
            </w:r>
          </w:hyperlink>
          <w:r w:rsidR="00000000">
            <w:fldChar w:fldCharType="begin"/>
          </w:r>
          <w:r w:rsidR="00000000">
            <w:instrText xml:space="preserve"> PAGEREF _heading=h.2y3w247 \h </w:instrText>
          </w:r>
          <w:r w:rsidR="00000000">
            <w:fldChar w:fldCharType="separate"/>
          </w:r>
          <w:r w:rsidR="00000000">
            <w:rPr>
              <w:color w:val="000000"/>
            </w:rPr>
            <w:t>Cài đặt phía giao diện (Front-end)</w:t>
          </w:r>
          <w:r w:rsidR="00000000">
            <w:rPr>
              <w:color w:val="000000"/>
            </w:rPr>
            <w:tab/>
            <w:t>68</w:t>
          </w:r>
          <w:r w:rsidR="00000000">
            <w:fldChar w:fldCharType="end"/>
          </w:r>
        </w:p>
        <w:p w:rsidR="00D45B76" w:rsidRDefault="00D45B76" w:rsidP="006F3BA2">
          <w:pPr>
            <w:pBdr>
              <w:top w:val="nil"/>
              <w:left w:val="nil"/>
              <w:bottom w:val="nil"/>
              <w:right w:val="nil"/>
              <w:between w:val="nil"/>
            </w:pBdr>
            <w:tabs>
              <w:tab w:val="left" w:pos="1760"/>
              <w:tab w:val="right" w:leader="dot" w:pos="9020"/>
            </w:tabs>
            <w:spacing w:after="100"/>
            <w:ind w:left="560" w:firstLine="22"/>
            <w:rPr>
              <w:rFonts w:ascii="Calibri" w:eastAsia="Calibri" w:hAnsi="Calibri" w:cs="Calibri"/>
              <w:color w:val="000000"/>
              <w:sz w:val="22"/>
              <w:szCs w:val="22"/>
            </w:rPr>
          </w:pPr>
          <w:hyperlink w:anchor="_heading=h.1d96cc0">
            <w:r>
              <w:rPr>
                <w:color w:val="000000"/>
              </w:rPr>
              <w:t>4.1.2</w:t>
            </w:r>
          </w:hyperlink>
          <w:hyperlink w:anchor="_heading=h.1d96cc0">
            <w:r>
              <w:rPr>
                <w:rFonts w:ascii="Calibri" w:eastAsia="Calibri" w:hAnsi="Calibri" w:cs="Calibri"/>
                <w:color w:val="000000"/>
                <w:sz w:val="22"/>
                <w:szCs w:val="22"/>
              </w:rPr>
              <w:tab/>
            </w:r>
          </w:hyperlink>
          <w:r w:rsidR="00000000">
            <w:fldChar w:fldCharType="begin"/>
          </w:r>
          <w:r w:rsidR="00000000">
            <w:instrText xml:space="preserve"> PAGEREF _heading=h.1d96cc0 \h </w:instrText>
          </w:r>
          <w:r w:rsidR="00000000">
            <w:fldChar w:fldCharType="separate"/>
          </w:r>
          <w:r w:rsidR="00000000">
            <w:rPr>
              <w:color w:val="000000"/>
            </w:rPr>
            <w:t>Cài đặt phía Back-end</w:t>
          </w:r>
          <w:r w:rsidR="00000000">
            <w:rPr>
              <w:color w:val="000000"/>
            </w:rPr>
            <w:tab/>
            <w:t>69</w:t>
          </w:r>
          <w:r w:rsidR="00000000">
            <w:fldChar w:fldCharType="end"/>
          </w:r>
        </w:p>
        <w:p w:rsidR="00D45B76" w:rsidRDefault="00D45B76" w:rsidP="006F3BA2">
          <w:pPr>
            <w:pBdr>
              <w:top w:val="nil"/>
              <w:left w:val="nil"/>
              <w:bottom w:val="nil"/>
              <w:right w:val="nil"/>
              <w:between w:val="nil"/>
            </w:pBdr>
            <w:tabs>
              <w:tab w:val="left" w:pos="1320"/>
              <w:tab w:val="right" w:leader="dot" w:pos="9020"/>
            </w:tabs>
            <w:spacing w:after="100"/>
            <w:ind w:left="280" w:firstLine="303"/>
            <w:rPr>
              <w:rFonts w:ascii="Calibri" w:eastAsia="Calibri" w:hAnsi="Calibri" w:cs="Calibri"/>
              <w:color w:val="000000"/>
              <w:sz w:val="22"/>
              <w:szCs w:val="22"/>
            </w:rPr>
          </w:pPr>
          <w:hyperlink w:anchor="_heading=h.3bj1y38">
            <w:r>
              <w:rPr>
                <w:color w:val="000000"/>
              </w:rPr>
              <w:t>4.2</w:t>
            </w:r>
          </w:hyperlink>
          <w:hyperlink w:anchor="_heading=h.3bj1y38">
            <w:r>
              <w:rPr>
                <w:rFonts w:ascii="Calibri" w:eastAsia="Calibri" w:hAnsi="Calibri" w:cs="Calibri"/>
                <w:color w:val="000000"/>
                <w:sz w:val="22"/>
                <w:szCs w:val="22"/>
              </w:rPr>
              <w:tab/>
            </w:r>
          </w:hyperlink>
          <w:r w:rsidR="00000000">
            <w:fldChar w:fldCharType="begin"/>
          </w:r>
          <w:r w:rsidR="00000000">
            <w:instrText xml:space="preserve"> PAGEREF _heading=h.3bj1y38 \h </w:instrText>
          </w:r>
          <w:r w:rsidR="00000000">
            <w:fldChar w:fldCharType="separate"/>
          </w:r>
          <w:r w:rsidR="00000000">
            <w:rPr>
              <w:color w:val="000000"/>
            </w:rPr>
            <w:t>Kiểm thử hệ thống</w:t>
          </w:r>
          <w:r w:rsidR="00000000">
            <w:rPr>
              <w:color w:val="000000"/>
            </w:rPr>
            <w:tab/>
            <w:t>71</w:t>
          </w:r>
          <w:r w:rsidR="00000000">
            <w:fldChar w:fldCharType="end"/>
          </w:r>
        </w:p>
        <w:p w:rsidR="00D45B76" w:rsidRDefault="00D45B76" w:rsidP="006F3BA2">
          <w:pPr>
            <w:pBdr>
              <w:top w:val="nil"/>
              <w:left w:val="nil"/>
              <w:bottom w:val="nil"/>
              <w:right w:val="nil"/>
              <w:between w:val="nil"/>
            </w:pBdr>
            <w:tabs>
              <w:tab w:val="right" w:leader="dot" w:pos="9020"/>
            </w:tabs>
            <w:spacing w:after="100"/>
            <w:ind w:left="0" w:firstLine="583"/>
            <w:rPr>
              <w:rFonts w:ascii="Calibri" w:eastAsia="Calibri" w:hAnsi="Calibri" w:cs="Calibri"/>
              <w:color w:val="000000"/>
              <w:sz w:val="22"/>
              <w:szCs w:val="22"/>
            </w:rPr>
          </w:pPr>
          <w:hyperlink w:anchor="_heading=h.4anzqyu">
            <w:r>
              <w:rPr>
                <w:color w:val="000000"/>
              </w:rPr>
              <w:t>KẾT LUẬN</w:t>
            </w:r>
            <w:r>
              <w:rPr>
                <w:color w:val="000000"/>
              </w:rPr>
              <w:tab/>
              <w:t>73</w:t>
            </w:r>
          </w:hyperlink>
        </w:p>
        <w:p w:rsidR="00D45B76" w:rsidRDefault="00D45B76" w:rsidP="006F3BA2">
          <w:pPr>
            <w:pBdr>
              <w:top w:val="nil"/>
              <w:left w:val="nil"/>
              <w:bottom w:val="nil"/>
              <w:right w:val="nil"/>
              <w:between w:val="nil"/>
            </w:pBdr>
            <w:tabs>
              <w:tab w:val="right" w:leader="dot" w:pos="9020"/>
            </w:tabs>
            <w:spacing w:after="100"/>
            <w:ind w:left="0" w:firstLine="583"/>
            <w:rPr>
              <w:rFonts w:ascii="Calibri" w:eastAsia="Calibri" w:hAnsi="Calibri" w:cs="Calibri"/>
              <w:color w:val="000000"/>
              <w:sz w:val="22"/>
              <w:szCs w:val="22"/>
            </w:rPr>
          </w:pPr>
          <w:hyperlink w:anchor="_heading=h.2pta16n">
            <w:r>
              <w:rPr>
                <w:color w:val="000000"/>
              </w:rPr>
              <w:t>TÀI LIỆU HƯỚNG DẪN</w:t>
            </w:r>
            <w:r>
              <w:rPr>
                <w:color w:val="000000"/>
              </w:rPr>
              <w:tab/>
              <w:t>74</w:t>
            </w:r>
          </w:hyperlink>
          <w:r w:rsidR="00000000">
            <w:fldChar w:fldCharType="end"/>
          </w:r>
        </w:p>
      </w:sdtContent>
    </w:sdt>
    <w:p w:rsidR="00D45B76" w:rsidRDefault="00000000">
      <w:r>
        <w:br w:type="page"/>
      </w:r>
    </w:p>
    <w:p w:rsidR="00D45B76" w:rsidRDefault="00000000" w:rsidP="006F3BA2">
      <w:pPr>
        <w:pStyle w:val="Heading1"/>
        <w:numPr>
          <w:ilvl w:val="0"/>
          <w:numId w:val="0"/>
        </w:numPr>
        <w:ind w:left="432"/>
        <w:rPr>
          <w:b w:val="0"/>
        </w:rPr>
      </w:pPr>
      <w:bookmarkStart w:id="2" w:name="_heading=h.1fob9te" w:colFirst="0" w:colLast="0"/>
      <w:bookmarkEnd w:id="2"/>
      <w:r>
        <w:rPr>
          <w:b w:val="0"/>
        </w:rPr>
        <w:lastRenderedPageBreak/>
        <w:t>DANH MỤC HÌNH ẢNH</w:t>
      </w:r>
    </w:p>
    <w:sdt>
      <w:sdtPr>
        <w:id w:val="1647544872"/>
        <w:docPartObj>
          <w:docPartGallery w:val="Table of Contents"/>
          <w:docPartUnique/>
        </w:docPartObj>
      </w:sdtPr>
      <w:sdtContent>
        <w:p w:rsidR="00D45B76" w:rsidRDefault="00000000"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r>
            <w:fldChar w:fldCharType="begin"/>
          </w:r>
          <w:r>
            <w:instrText xml:space="preserve"> TOC \h \u \z \t "Heading 1,1,Heading 2,2,Heading 3,3,Heading 4,4,Heading 5,5,Heading 6,6,"</w:instrText>
          </w:r>
          <w:r>
            <w:fldChar w:fldCharType="separate"/>
          </w:r>
          <w:hyperlink w:anchor="_heading=h.44sinio">
            <w:r w:rsidR="00D45B76">
              <w:rPr>
                <w:color w:val="000000"/>
              </w:rPr>
              <w:t>Hình 1: Biểu đồ use case tổng quát</w:t>
            </w:r>
            <w:r w:rsidR="00D45B76">
              <w:rPr>
                <w:color w:val="000000"/>
              </w:rPr>
              <w:tab/>
              <w:t>16</w:t>
            </w:r>
          </w:hyperlink>
        </w:p>
        <w:p w:rsidR="00D45B76" w:rsidRDefault="00D45B76"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3j2qqm3">
            <w:r>
              <w:rPr>
                <w:color w:val="000000"/>
              </w:rPr>
              <w:t>Hình 2:  Biểu đồ phân ra use case đăng nhập</w:t>
            </w:r>
            <w:r>
              <w:rPr>
                <w:color w:val="000000"/>
              </w:rPr>
              <w:tab/>
              <w:t>17</w:t>
            </w:r>
          </w:hyperlink>
        </w:p>
        <w:p w:rsidR="00D45B76" w:rsidRDefault="00D45B76"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4i7ojhp">
            <w:r>
              <w:rPr>
                <w:color w:val="000000"/>
              </w:rPr>
              <w:t>Hình 3: Biểu đồ phân ra use case góp ý</w:t>
            </w:r>
            <w:r>
              <w:rPr>
                <w:color w:val="000000"/>
              </w:rPr>
              <w:tab/>
              <w:t>18</w:t>
            </w:r>
          </w:hyperlink>
        </w:p>
        <w:p w:rsidR="00D45B76" w:rsidRDefault="00D45B76"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1ci93xb">
            <w:r>
              <w:rPr>
                <w:color w:val="000000"/>
              </w:rPr>
              <w:t>Hình 4: Biểu đồ phân rã use case thêm tiểu sử</w:t>
            </w:r>
            <w:r>
              <w:rPr>
                <w:color w:val="000000"/>
              </w:rPr>
              <w:tab/>
              <w:t>20</w:t>
            </w:r>
          </w:hyperlink>
        </w:p>
        <w:p w:rsidR="00D45B76" w:rsidRDefault="00D45B76"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2bn6wsx">
            <w:r>
              <w:rPr>
                <w:color w:val="000000"/>
              </w:rPr>
              <w:t>Hình 5: Biểu đồ phân rã use case xem chi tiết mối quan hệ</w:t>
            </w:r>
            <w:r>
              <w:rPr>
                <w:color w:val="000000"/>
              </w:rPr>
              <w:tab/>
              <w:t>21</w:t>
            </w:r>
          </w:hyperlink>
        </w:p>
        <w:p w:rsidR="00D45B76" w:rsidRDefault="00D45B76"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3as4poj">
            <w:r>
              <w:rPr>
                <w:color w:val="000000"/>
              </w:rPr>
              <w:t>Hình 6: Biểu đồ phân rã use case cấp tài khoản</w:t>
            </w:r>
            <w:r>
              <w:rPr>
                <w:color w:val="000000"/>
              </w:rPr>
              <w:tab/>
              <w:t>22</w:t>
            </w:r>
          </w:hyperlink>
        </w:p>
        <w:p w:rsidR="00D45B76" w:rsidRDefault="00D45B76"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49x2ik5">
            <w:r>
              <w:rPr>
                <w:color w:val="000000"/>
              </w:rPr>
              <w:t>Hình 7:  Biểu đồ phân rã use case quản lý tài khoản</w:t>
            </w:r>
            <w:r>
              <w:rPr>
                <w:color w:val="000000"/>
              </w:rPr>
              <w:tab/>
              <w:t>23</w:t>
            </w:r>
          </w:hyperlink>
        </w:p>
        <w:p w:rsidR="00D45B76" w:rsidRDefault="00D45B76"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147n2zr">
            <w:r>
              <w:rPr>
                <w:color w:val="000000"/>
              </w:rPr>
              <w:t>Hình 8: Biểu đồ phân rã use case quản lý sự kiện</w:t>
            </w:r>
            <w:r>
              <w:rPr>
                <w:color w:val="000000"/>
              </w:rPr>
              <w:tab/>
              <w:t>25</w:t>
            </w:r>
          </w:hyperlink>
        </w:p>
        <w:p w:rsidR="00D45B76" w:rsidRDefault="00D45B76"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23ckvvd">
            <w:r>
              <w:rPr>
                <w:color w:val="000000"/>
              </w:rPr>
              <w:t>Hình 9: Biểu đồ phân rã use case quản lý tài khoản</w:t>
            </w:r>
            <w:r>
              <w:rPr>
                <w:color w:val="000000"/>
              </w:rPr>
              <w:tab/>
              <w:t>27</w:t>
            </w:r>
          </w:hyperlink>
        </w:p>
        <w:p w:rsidR="00D45B76" w:rsidRDefault="00D45B76"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32hioqz">
            <w:r>
              <w:rPr>
                <w:color w:val="000000"/>
              </w:rPr>
              <w:t>Hình 10: Biểu đồ phân rã use case quản lý mối quan hệ</w:t>
            </w:r>
            <w:r>
              <w:rPr>
                <w:color w:val="000000"/>
              </w:rPr>
              <w:tab/>
              <w:t>28</w:t>
            </w:r>
          </w:hyperlink>
        </w:p>
        <w:p w:rsidR="00D45B76" w:rsidRDefault="00D45B76"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41mghml">
            <w:r>
              <w:rPr>
                <w:color w:val="000000"/>
              </w:rPr>
              <w:t>Hình 11:  Biểu đồ phân rã use case tìm kiếm</w:t>
            </w:r>
            <w:r>
              <w:rPr>
                <w:color w:val="000000"/>
              </w:rPr>
              <w:tab/>
              <w:t>29</w:t>
            </w:r>
          </w:hyperlink>
        </w:p>
        <w:p w:rsidR="00D45B76" w:rsidRDefault="00D45B76"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1v1yuxt">
            <w:r>
              <w:rPr>
                <w:color w:val="000000"/>
              </w:rPr>
              <w:t>Hình 12: Biểu đồ hoạt động use case đăng nhập</w:t>
            </w:r>
            <w:r>
              <w:rPr>
                <w:color w:val="000000"/>
              </w:rPr>
              <w:tab/>
              <w:t>30</w:t>
            </w:r>
          </w:hyperlink>
        </w:p>
        <w:p w:rsidR="00D45B76" w:rsidRDefault="00D45B76"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4f1mdlm">
            <w:r>
              <w:rPr>
                <w:color w:val="000000"/>
              </w:rPr>
              <w:t>Hình 13: Biểu đồ trạng thái use case đăng nhập</w:t>
            </w:r>
            <w:r>
              <w:rPr>
                <w:color w:val="000000"/>
              </w:rPr>
              <w:tab/>
              <w:t>31</w:t>
            </w:r>
          </w:hyperlink>
        </w:p>
        <w:p w:rsidR="00D45B76" w:rsidRDefault="00D45B76"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2u6wntf">
            <w:r>
              <w:rPr>
                <w:color w:val="000000"/>
              </w:rPr>
              <w:t>Hình 14: Biểu đồ tuần tự use case đăng nhập</w:t>
            </w:r>
            <w:r>
              <w:rPr>
                <w:color w:val="000000"/>
              </w:rPr>
              <w:tab/>
              <w:t>31</w:t>
            </w:r>
          </w:hyperlink>
        </w:p>
        <w:p w:rsidR="00D45B76" w:rsidRDefault="00D45B76"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19c6y18">
            <w:r>
              <w:rPr>
                <w:color w:val="000000"/>
              </w:rPr>
              <w:t>Hình 15: Biểu đồ lớp use case đăng nhập</w:t>
            </w:r>
            <w:r>
              <w:rPr>
                <w:color w:val="000000"/>
              </w:rPr>
              <w:tab/>
              <w:t>32</w:t>
            </w:r>
          </w:hyperlink>
        </w:p>
        <w:p w:rsidR="00D45B76" w:rsidRDefault="00D45B76"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28h4qwu">
            <w:r>
              <w:rPr>
                <w:color w:val="000000"/>
              </w:rPr>
              <w:t>Hình 16: Biểu đồ hoạt động use case góp ý</w:t>
            </w:r>
            <w:r>
              <w:rPr>
                <w:color w:val="000000"/>
              </w:rPr>
              <w:tab/>
              <w:t>33</w:t>
            </w:r>
          </w:hyperlink>
        </w:p>
        <w:p w:rsidR="00D45B76" w:rsidRDefault="00D45B76"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nmf14n">
            <w:r>
              <w:rPr>
                <w:color w:val="000000"/>
              </w:rPr>
              <w:t>Hình 17: Biểu đồ trạng thái use case góp ý</w:t>
            </w:r>
            <w:r>
              <w:rPr>
                <w:color w:val="000000"/>
              </w:rPr>
              <w:tab/>
              <w:t>34</w:t>
            </w:r>
          </w:hyperlink>
        </w:p>
        <w:p w:rsidR="00D45B76" w:rsidRDefault="00D45B76"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2zbgiuw">
            <w:r>
              <w:rPr>
                <w:color w:val="000000"/>
              </w:rPr>
              <w:t>Hình 18: Biểu đồ tuần tự use case góp ý</w:t>
            </w:r>
            <w:r>
              <w:rPr>
                <w:color w:val="000000"/>
              </w:rPr>
              <w:tab/>
              <w:t>34</w:t>
            </w:r>
          </w:hyperlink>
        </w:p>
        <w:p w:rsidR="00D45B76" w:rsidRDefault="00D45B76"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1egqt2p">
            <w:r>
              <w:rPr>
                <w:color w:val="000000"/>
              </w:rPr>
              <w:t>Hình 19: Biểu đồ lớp use case góp ý</w:t>
            </w:r>
            <w:r>
              <w:rPr>
                <w:color w:val="000000"/>
              </w:rPr>
              <w:tab/>
              <w:t>35</w:t>
            </w:r>
          </w:hyperlink>
        </w:p>
        <w:p w:rsidR="00D45B76" w:rsidRDefault="00D45B76"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2dlolyb">
            <w:r>
              <w:rPr>
                <w:color w:val="000000"/>
              </w:rPr>
              <w:t>Hình 20: Biểu đồ hoạt động use case thêm tiểu sử</w:t>
            </w:r>
            <w:r>
              <w:rPr>
                <w:color w:val="000000"/>
              </w:rPr>
              <w:tab/>
              <w:t>36</w:t>
            </w:r>
          </w:hyperlink>
        </w:p>
        <w:p w:rsidR="00D45B76" w:rsidRDefault="00D45B76"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sqyw64">
            <w:r>
              <w:rPr>
                <w:color w:val="000000"/>
              </w:rPr>
              <w:t>Hình 21: Biểu đồ trạng thái use case thêm tiểu sử</w:t>
            </w:r>
            <w:r>
              <w:rPr>
                <w:color w:val="000000"/>
              </w:rPr>
              <w:tab/>
              <w:t>37</w:t>
            </w:r>
          </w:hyperlink>
        </w:p>
        <w:p w:rsidR="00D45B76" w:rsidRDefault="00D45B76"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3cqmetx">
            <w:r>
              <w:rPr>
                <w:color w:val="000000"/>
              </w:rPr>
              <w:t>Hình 22: Biểu đồ tuần tự use case thêm tiểu sử</w:t>
            </w:r>
            <w:r>
              <w:rPr>
                <w:color w:val="000000"/>
              </w:rPr>
              <w:tab/>
              <w:t>37</w:t>
            </w:r>
          </w:hyperlink>
        </w:p>
        <w:p w:rsidR="00D45B76" w:rsidRDefault="00D45B76"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1rvwp1q">
            <w:r>
              <w:rPr>
                <w:color w:val="000000"/>
              </w:rPr>
              <w:t>Hình 23: Biểu đồ lớp use case thêm tiểu sử</w:t>
            </w:r>
            <w:r>
              <w:rPr>
                <w:color w:val="000000"/>
              </w:rPr>
              <w:tab/>
              <w:t>38</w:t>
            </w:r>
          </w:hyperlink>
        </w:p>
        <w:p w:rsidR="00D45B76" w:rsidRDefault="00D45B76"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2r0uhxc">
            <w:r>
              <w:rPr>
                <w:color w:val="000000"/>
              </w:rPr>
              <w:t>Hình 24: Biểu đồ hoạt động use case xem chi tiết mối quan hệ</w:t>
            </w:r>
            <w:r>
              <w:rPr>
                <w:color w:val="000000"/>
              </w:rPr>
              <w:tab/>
              <w:t>39</w:t>
            </w:r>
          </w:hyperlink>
        </w:p>
        <w:p w:rsidR="00D45B76" w:rsidRDefault="00D45B76"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1664s55">
            <w:r>
              <w:rPr>
                <w:color w:val="000000"/>
              </w:rPr>
              <w:t>Hình 25: Biểu đồ trạng thái use case xem chi tiết mối quan hệ</w:t>
            </w:r>
            <w:r>
              <w:rPr>
                <w:color w:val="000000"/>
              </w:rPr>
              <w:tab/>
              <w:t>39</w:t>
            </w:r>
          </w:hyperlink>
        </w:p>
        <w:p w:rsidR="00D45B76" w:rsidRDefault="00D45B76"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3q5sasy">
            <w:r>
              <w:rPr>
                <w:color w:val="000000"/>
              </w:rPr>
              <w:t>Hình 26: Biểu đồ tuần tự use case xem chi tiết mối quan hệ</w:t>
            </w:r>
            <w:r>
              <w:rPr>
                <w:color w:val="000000"/>
              </w:rPr>
              <w:tab/>
              <w:t>40</w:t>
            </w:r>
          </w:hyperlink>
        </w:p>
        <w:p w:rsidR="00D45B76" w:rsidRDefault="00D45B76"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25b2l0r">
            <w:r>
              <w:rPr>
                <w:color w:val="000000"/>
              </w:rPr>
              <w:t>Hình 27:  Biểu đồ lớp use case xem chi tiết mối quan hệ</w:t>
            </w:r>
            <w:r>
              <w:rPr>
                <w:color w:val="000000"/>
              </w:rPr>
              <w:tab/>
              <w:t>41</w:t>
            </w:r>
          </w:hyperlink>
        </w:p>
        <w:p w:rsidR="00D45B76" w:rsidRDefault="00D45B76"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34g0dwd">
            <w:r>
              <w:rPr>
                <w:color w:val="000000"/>
              </w:rPr>
              <w:t>Hình 28: Biểu đồ hoạt động use case cấp tài khoản</w:t>
            </w:r>
            <w:r>
              <w:rPr>
                <w:color w:val="000000"/>
              </w:rPr>
              <w:tab/>
              <w:t>42</w:t>
            </w:r>
          </w:hyperlink>
        </w:p>
        <w:p w:rsidR="00D45B76" w:rsidRDefault="00D45B76"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1jlao46">
            <w:r>
              <w:rPr>
                <w:color w:val="000000"/>
              </w:rPr>
              <w:t>Hình 29: Biểu đồ trạng thái use case cấp tài khoản</w:t>
            </w:r>
            <w:r>
              <w:rPr>
                <w:color w:val="000000"/>
              </w:rPr>
              <w:tab/>
              <w:t>43</w:t>
            </w:r>
          </w:hyperlink>
        </w:p>
        <w:p w:rsidR="00D45B76" w:rsidRDefault="00D45B76"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43ky6rz">
            <w:r>
              <w:rPr>
                <w:color w:val="000000"/>
              </w:rPr>
              <w:t>Hình 30: Biểu đồ tuần tự use case cấp tài khoản</w:t>
            </w:r>
            <w:r>
              <w:rPr>
                <w:color w:val="000000"/>
              </w:rPr>
              <w:tab/>
              <w:t>43</w:t>
            </w:r>
          </w:hyperlink>
        </w:p>
        <w:p w:rsidR="00D45B76" w:rsidRDefault="00D45B76"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2iq8gzs">
            <w:r>
              <w:rPr>
                <w:color w:val="000000"/>
              </w:rPr>
              <w:t>Hình 31: Biểu đồ lớp use case cấp tài khoản</w:t>
            </w:r>
            <w:r>
              <w:rPr>
                <w:color w:val="000000"/>
              </w:rPr>
              <w:tab/>
              <w:t>44</w:t>
            </w:r>
          </w:hyperlink>
        </w:p>
        <w:p w:rsidR="00D45B76" w:rsidRDefault="00D45B76"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3hv69ve">
            <w:r>
              <w:rPr>
                <w:color w:val="000000"/>
              </w:rPr>
              <w:t>Hình 32: Biểu đồ hoạt động quản lý tài khoản</w:t>
            </w:r>
            <w:r>
              <w:rPr>
                <w:color w:val="000000"/>
              </w:rPr>
              <w:tab/>
              <w:t>45</w:t>
            </w:r>
          </w:hyperlink>
        </w:p>
        <w:p w:rsidR="00D45B76" w:rsidRDefault="00D45B76"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1x0gk37">
            <w:r>
              <w:rPr>
                <w:color w:val="000000"/>
              </w:rPr>
              <w:t>Hình 33: Biểu đồ trạng thái use case quản lý tài khoản</w:t>
            </w:r>
            <w:r>
              <w:rPr>
                <w:color w:val="000000"/>
              </w:rPr>
              <w:tab/>
              <w:t>46</w:t>
            </w:r>
          </w:hyperlink>
        </w:p>
        <w:p w:rsidR="00D45B76" w:rsidRDefault="00D45B76"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4h042r0">
            <w:r>
              <w:rPr>
                <w:color w:val="000000"/>
              </w:rPr>
              <w:t>Hình 34: Biểu đồ tuân tự use case quản lý tài khoản</w:t>
            </w:r>
            <w:r>
              <w:rPr>
                <w:color w:val="000000"/>
              </w:rPr>
              <w:tab/>
              <w:t>47</w:t>
            </w:r>
          </w:hyperlink>
        </w:p>
        <w:p w:rsidR="00D45B76" w:rsidRDefault="00D45B76"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2w5ecyt">
            <w:r>
              <w:rPr>
                <w:color w:val="000000"/>
              </w:rPr>
              <w:t>Hình 35: Biểu đồ lớp use case quản lý tài khoản</w:t>
            </w:r>
            <w:r>
              <w:rPr>
                <w:color w:val="000000"/>
              </w:rPr>
              <w:tab/>
              <w:t>48</w:t>
            </w:r>
          </w:hyperlink>
        </w:p>
        <w:p w:rsidR="00D45B76" w:rsidRDefault="00D45B76"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3vac5uf">
            <w:r>
              <w:rPr>
                <w:color w:val="000000"/>
              </w:rPr>
              <w:t>Hình 36: Biểu đồ hoạt động use case quản lý sự kiện</w:t>
            </w:r>
            <w:r>
              <w:rPr>
                <w:color w:val="000000"/>
              </w:rPr>
              <w:tab/>
              <w:t>49</w:t>
            </w:r>
          </w:hyperlink>
        </w:p>
        <w:p w:rsidR="00D45B76" w:rsidRDefault="00D45B76"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2afmg28">
            <w:r>
              <w:rPr>
                <w:color w:val="000000"/>
              </w:rPr>
              <w:t>Hình 37: Biểu đồ trạng thái use case quản lý sự kiện</w:t>
            </w:r>
            <w:r>
              <w:rPr>
                <w:color w:val="000000"/>
              </w:rPr>
              <w:tab/>
              <w:t>50</w:t>
            </w:r>
          </w:hyperlink>
        </w:p>
        <w:p w:rsidR="00D45B76" w:rsidRDefault="00D45B76"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pkwqa1">
            <w:r>
              <w:rPr>
                <w:color w:val="000000"/>
              </w:rPr>
              <w:t>Hình 38: Biểu đồ tuần tự use case quản lý sự kiện</w:t>
            </w:r>
            <w:r>
              <w:rPr>
                <w:color w:val="000000"/>
              </w:rPr>
              <w:tab/>
              <w:t>51</w:t>
            </w:r>
          </w:hyperlink>
        </w:p>
        <w:p w:rsidR="00D45B76" w:rsidRDefault="00D45B76"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39kk8xu">
            <w:r>
              <w:rPr>
                <w:color w:val="000000"/>
              </w:rPr>
              <w:t>Hình 39: Biểu đồ lớp use case quản lý sự kiện</w:t>
            </w:r>
            <w:r>
              <w:rPr>
                <w:color w:val="000000"/>
              </w:rPr>
              <w:tab/>
              <w:t>52</w:t>
            </w:r>
          </w:hyperlink>
        </w:p>
        <w:p w:rsidR="00D45B76" w:rsidRDefault="00D45B76"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48pi1tg">
            <w:r>
              <w:rPr>
                <w:color w:val="000000"/>
              </w:rPr>
              <w:t>Hình 40: Biểu đồ hoạt động use case quản lý loại tài khoản</w:t>
            </w:r>
            <w:r>
              <w:rPr>
                <w:color w:val="000000"/>
              </w:rPr>
              <w:tab/>
              <w:t>53</w:t>
            </w:r>
          </w:hyperlink>
        </w:p>
        <w:p w:rsidR="00D45B76" w:rsidRDefault="00D45B76"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2nusc19">
            <w:r>
              <w:rPr>
                <w:color w:val="000000"/>
              </w:rPr>
              <w:t>Hình 41: Biểu đồ trạng thái hoạt động use case quản lý loại tài khoản</w:t>
            </w:r>
            <w:r>
              <w:rPr>
                <w:color w:val="000000"/>
              </w:rPr>
              <w:tab/>
              <w:t>54</w:t>
            </w:r>
          </w:hyperlink>
        </w:p>
        <w:p w:rsidR="00D45B76" w:rsidRDefault="00D45B76"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1302m92">
            <w:r>
              <w:rPr>
                <w:color w:val="000000"/>
              </w:rPr>
              <w:t>Hình 42: Biểu đồ tuần tự use case quản lý loại tài khoản</w:t>
            </w:r>
            <w:r>
              <w:rPr>
                <w:color w:val="000000"/>
              </w:rPr>
              <w:tab/>
              <w:t>56</w:t>
            </w:r>
          </w:hyperlink>
        </w:p>
        <w:p w:rsidR="00D45B76" w:rsidRDefault="00D45B76"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3mzq4wv">
            <w:r>
              <w:rPr>
                <w:color w:val="000000"/>
              </w:rPr>
              <w:t>Hình 43: Biểu đồ lớp use case quản lý loại tài khoản</w:t>
            </w:r>
            <w:r>
              <w:rPr>
                <w:color w:val="000000"/>
              </w:rPr>
              <w:tab/>
              <w:t>57</w:t>
            </w:r>
          </w:hyperlink>
        </w:p>
        <w:p w:rsidR="00D45B76" w:rsidRDefault="00D45B76"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haapch">
            <w:r>
              <w:rPr>
                <w:color w:val="000000"/>
              </w:rPr>
              <w:t>Hình 44: Biểu đồ hoạt động use case quản lý mối quan hệ</w:t>
            </w:r>
            <w:r>
              <w:rPr>
                <w:color w:val="000000"/>
              </w:rPr>
              <w:tab/>
              <w:t>58</w:t>
            </w:r>
          </w:hyperlink>
        </w:p>
        <w:p w:rsidR="00D45B76" w:rsidRDefault="00D45B76"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319y80a">
            <w:r>
              <w:rPr>
                <w:color w:val="000000"/>
              </w:rPr>
              <w:t>Hình 45: Biểu đồ trạng thái use case quản lý mối quan hệ</w:t>
            </w:r>
            <w:r>
              <w:rPr>
                <w:color w:val="000000"/>
              </w:rPr>
              <w:tab/>
              <w:t>59</w:t>
            </w:r>
          </w:hyperlink>
        </w:p>
        <w:p w:rsidR="00D45B76" w:rsidRDefault="00D45B76"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1gf8i83">
            <w:r>
              <w:rPr>
                <w:color w:val="000000"/>
              </w:rPr>
              <w:t>Hình 46: Biểu đồ tuần tự use case quản lý mối quan hệ</w:t>
            </w:r>
            <w:r>
              <w:rPr>
                <w:color w:val="000000"/>
              </w:rPr>
              <w:tab/>
              <w:t>60</w:t>
            </w:r>
          </w:hyperlink>
        </w:p>
        <w:p w:rsidR="00D45B76" w:rsidRDefault="00D45B76"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40ew0vw">
            <w:r>
              <w:rPr>
                <w:color w:val="000000"/>
              </w:rPr>
              <w:t>Hình 47: Biểu đồ lớp use case quản lý mối quan hệ</w:t>
            </w:r>
            <w:r>
              <w:rPr>
                <w:color w:val="000000"/>
              </w:rPr>
              <w:tab/>
              <w:t>61</w:t>
            </w:r>
          </w:hyperlink>
        </w:p>
        <w:p w:rsidR="00D45B76" w:rsidRDefault="00D45B76"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upglbi">
            <w:r>
              <w:rPr>
                <w:color w:val="000000"/>
              </w:rPr>
              <w:t>Hình 48: Biểu đồ hoạt động use case tìm kiếm người trong gia phả</w:t>
            </w:r>
            <w:r>
              <w:rPr>
                <w:color w:val="000000"/>
              </w:rPr>
              <w:tab/>
              <w:t>62</w:t>
            </w:r>
          </w:hyperlink>
        </w:p>
        <w:p w:rsidR="00D45B76" w:rsidRDefault="00D45B76"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3ep43zb">
            <w:r>
              <w:rPr>
                <w:color w:val="000000"/>
              </w:rPr>
              <w:t>Hình 49: Biểu đồ trạng thái use case tìm kiếm người trong gia phả</w:t>
            </w:r>
            <w:r>
              <w:rPr>
                <w:color w:val="000000"/>
              </w:rPr>
              <w:tab/>
              <w:t>62</w:t>
            </w:r>
          </w:hyperlink>
        </w:p>
        <w:p w:rsidR="00D45B76" w:rsidRDefault="00D45B76"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1tuee74">
            <w:r>
              <w:rPr>
                <w:color w:val="000000"/>
              </w:rPr>
              <w:t>Hình 50: Biểu đồ tuần tự use case tìm kiếm người trong gia phả</w:t>
            </w:r>
            <w:r>
              <w:rPr>
                <w:color w:val="000000"/>
              </w:rPr>
              <w:tab/>
              <w:t>63</w:t>
            </w:r>
          </w:hyperlink>
        </w:p>
        <w:p w:rsidR="00D45B76" w:rsidRDefault="00D45B76"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4du1wux">
            <w:r>
              <w:rPr>
                <w:color w:val="000000"/>
              </w:rPr>
              <w:t>Hình 51: Biểu đồ tuần tự use case tìm kiếm người trong gia phả</w:t>
            </w:r>
            <w:r>
              <w:rPr>
                <w:color w:val="000000"/>
              </w:rPr>
              <w:tab/>
              <w:t>64</w:t>
            </w:r>
          </w:hyperlink>
        </w:p>
        <w:p w:rsidR="00D45B76" w:rsidRDefault="00D45B76"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184mhaj">
            <w:r>
              <w:rPr>
                <w:color w:val="000000"/>
              </w:rPr>
              <w:t>Hình 52: Biểu đồ lớp tổng quát</w:t>
            </w:r>
            <w:r>
              <w:rPr>
                <w:color w:val="000000"/>
              </w:rPr>
              <w:tab/>
              <w:t>65</w:t>
            </w:r>
          </w:hyperlink>
        </w:p>
        <w:p w:rsidR="00D45B76" w:rsidRDefault="00D45B76"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meukdy">
            <w:r>
              <w:rPr>
                <w:color w:val="000000"/>
              </w:rPr>
              <w:t>Hình 53: Giao diện trang chủ</w:t>
            </w:r>
            <w:r>
              <w:rPr>
                <w:color w:val="000000"/>
              </w:rPr>
              <w:tab/>
              <w:t>66</w:t>
            </w:r>
          </w:hyperlink>
        </w:p>
        <w:p w:rsidR="00D45B76" w:rsidRDefault="00D45B76"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1ljsd9k">
            <w:r>
              <w:rPr>
                <w:color w:val="000000"/>
              </w:rPr>
              <w:t>Hình 54: Giao diện trang gia phả</w:t>
            </w:r>
            <w:r>
              <w:rPr>
                <w:color w:val="000000"/>
              </w:rPr>
              <w:tab/>
              <w:t>67</w:t>
            </w:r>
          </w:hyperlink>
        </w:p>
        <w:p w:rsidR="00D45B76" w:rsidRDefault="00D45B76"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2koq656">
            <w:r>
              <w:rPr>
                <w:color w:val="000000"/>
              </w:rPr>
              <w:t>Hình 55: Giao diện xem chi tiết</w:t>
            </w:r>
            <w:r>
              <w:rPr>
                <w:color w:val="000000"/>
              </w:rPr>
              <w:tab/>
              <w:t>67</w:t>
            </w:r>
          </w:hyperlink>
        </w:p>
        <w:p w:rsidR="00D45B76" w:rsidRDefault="00D45B76"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3jtnz0s">
            <w:r>
              <w:rPr>
                <w:color w:val="000000"/>
              </w:rPr>
              <w:t>Hình 56: Giao diện các trang quản lý</w:t>
            </w:r>
            <w:r>
              <w:rPr>
                <w:color w:val="000000"/>
              </w:rPr>
              <w:tab/>
              <w:t>68</w:t>
            </w:r>
          </w:hyperlink>
        </w:p>
        <w:p w:rsidR="00D45B76" w:rsidRDefault="00D45B76"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3x8tuzt">
            <w:r>
              <w:rPr>
                <w:color w:val="000000"/>
              </w:rPr>
              <w:t>Hình 57: Quy trình cài đặt</w:t>
            </w:r>
            <w:r>
              <w:rPr>
                <w:color w:val="000000"/>
              </w:rPr>
              <w:tab/>
              <w:t>69</w:t>
            </w:r>
          </w:hyperlink>
        </w:p>
        <w:p w:rsidR="00D45B76" w:rsidRDefault="00D45B76"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2ce457m">
            <w:r>
              <w:rPr>
                <w:color w:val="000000"/>
              </w:rPr>
              <w:t>Hình 58: Quy trình cài đặt chuỗi kết nối</w:t>
            </w:r>
            <w:r>
              <w:rPr>
                <w:color w:val="000000"/>
              </w:rPr>
              <w:tab/>
              <w:t>70</w:t>
            </w:r>
          </w:hyperlink>
        </w:p>
        <w:p w:rsidR="00D45B76" w:rsidRDefault="00D45B76"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rjefff">
            <w:r>
              <w:rPr>
                <w:color w:val="000000"/>
              </w:rPr>
              <w:t>Hình 59: Chọn Starup Project</w:t>
            </w:r>
            <w:r>
              <w:rPr>
                <w:color w:val="000000"/>
              </w:rPr>
              <w:tab/>
              <w:t>70</w:t>
            </w:r>
          </w:hyperlink>
        </w:p>
        <w:p w:rsidR="00D45B76" w:rsidRDefault="00000000">
          <w:pPr>
            <w:pBdr>
              <w:top w:val="nil"/>
              <w:left w:val="nil"/>
              <w:bottom w:val="nil"/>
              <w:right w:val="nil"/>
              <w:between w:val="nil"/>
            </w:pBdr>
            <w:tabs>
              <w:tab w:val="right" w:pos="9020"/>
            </w:tabs>
            <w:ind w:left="2160" w:hanging="1860"/>
            <w:jc w:val="center"/>
            <w:rPr>
              <w:color w:val="000000"/>
            </w:rPr>
          </w:pPr>
          <w:r>
            <w:fldChar w:fldCharType="end"/>
          </w:r>
        </w:p>
      </w:sdtContent>
    </w:sdt>
    <w:p w:rsidR="00D45B76" w:rsidRDefault="00000000" w:rsidP="006F3BA2">
      <w:pPr>
        <w:pStyle w:val="Heading1"/>
        <w:numPr>
          <w:ilvl w:val="0"/>
          <w:numId w:val="0"/>
        </w:numPr>
        <w:ind w:left="720"/>
        <w:rPr>
          <w:rFonts w:ascii="Calibri" w:eastAsia="Calibri" w:hAnsi="Calibri" w:cs="Calibri"/>
          <w:b w:val="0"/>
          <w:sz w:val="22"/>
          <w:szCs w:val="22"/>
        </w:rPr>
      </w:pPr>
      <w:bookmarkStart w:id="3" w:name="_heading=h.3znysh7" w:colFirst="0" w:colLast="0"/>
      <w:bookmarkEnd w:id="3"/>
      <w:r>
        <w:br w:type="page"/>
      </w:r>
      <w:r>
        <w:rPr>
          <w:b w:val="0"/>
        </w:rPr>
        <w:lastRenderedPageBreak/>
        <w:t>DANH MỤC BẢNG BIỂU</w:t>
      </w:r>
    </w:p>
    <w:sdt>
      <w:sdtPr>
        <w:id w:val="1849910416"/>
        <w:docPartObj>
          <w:docPartGallery w:val="Table of Contents"/>
          <w:docPartUnique/>
        </w:docPartObj>
      </w:sdtPr>
      <w:sdtContent>
        <w:p w:rsidR="00D45B76" w:rsidRDefault="00000000">
          <w:pPr>
            <w:pBdr>
              <w:top w:val="nil"/>
              <w:left w:val="nil"/>
              <w:bottom w:val="nil"/>
              <w:right w:val="nil"/>
              <w:between w:val="nil"/>
            </w:pBdr>
            <w:tabs>
              <w:tab w:val="right" w:pos="9020"/>
            </w:tabs>
            <w:ind w:left="0" w:firstLine="583"/>
            <w:rPr>
              <w:rFonts w:ascii="Calibri" w:eastAsia="Calibri" w:hAnsi="Calibri" w:cs="Calibri"/>
              <w:color w:val="000000"/>
              <w:sz w:val="22"/>
              <w:szCs w:val="22"/>
            </w:rPr>
          </w:pPr>
          <w:r>
            <w:fldChar w:fldCharType="begin"/>
          </w:r>
          <w:r>
            <w:instrText xml:space="preserve"> TOC \h \u \z \t "Heading 1,1,Heading 2,2,Heading 3,3,Heading 4,4,Heading 5,5,Heading 6,6,"</w:instrText>
          </w:r>
          <w:r>
            <w:fldChar w:fldCharType="separate"/>
          </w:r>
          <w:hyperlink w:anchor="_heading=h.z337ya">
            <w:r w:rsidR="00D45B76">
              <w:rPr>
                <w:color w:val="000000"/>
              </w:rPr>
              <w:t>Bảng 1: Đặc tả use case đăng nhập</w:t>
            </w:r>
            <w:r w:rsidR="00D45B76">
              <w:rPr>
                <w:color w:val="000000"/>
              </w:rPr>
              <w:tab/>
              <w:t>15</w:t>
            </w:r>
          </w:hyperlink>
        </w:p>
        <w:p w:rsidR="00D45B76" w:rsidRDefault="00D45B76">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1y810tw">
            <w:r>
              <w:rPr>
                <w:color w:val="000000"/>
              </w:rPr>
              <w:t>Bảng 2: Đặc tả use case góp ý</w:t>
            </w:r>
            <w:r>
              <w:rPr>
                <w:color w:val="000000"/>
              </w:rPr>
              <w:tab/>
              <w:t>16</w:t>
            </w:r>
          </w:hyperlink>
        </w:p>
        <w:p w:rsidR="00D45B76" w:rsidRDefault="00D45B76">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2xcytpi">
            <w:r>
              <w:rPr>
                <w:color w:val="000000"/>
              </w:rPr>
              <w:t>Bảng 3: Đặc tả use case thêm tiểu sử</w:t>
            </w:r>
            <w:r>
              <w:rPr>
                <w:color w:val="000000"/>
              </w:rPr>
              <w:tab/>
              <w:t>17</w:t>
            </w:r>
          </w:hyperlink>
        </w:p>
        <w:p w:rsidR="00D45B76" w:rsidRDefault="00D45B76">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3whwml4">
            <w:r>
              <w:rPr>
                <w:color w:val="000000"/>
              </w:rPr>
              <w:t>Bảng 4: Đặc tả use case xem chi tiết mối quan hệ</w:t>
            </w:r>
            <w:r>
              <w:rPr>
                <w:color w:val="000000"/>
              </w:rPr>
              <w:tab/>
              <w:t>18</w:t>
            </w:r>
          </w:hyperlink>
        </w:p>
        <w:p w:rsidR="00D45B76" w:rsidRDefault="00D45B76">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qsh70q">
            <w:r>
              <w:rPr>
                <w:color w:val="000000"/>
              </w:rPr>
              <w:t>Bảng 5: Đặc tả use case cấp tài khoản</w:t>
            </w:r>
            <w:r>
              <w:rPr>
                <w:color w:val="000000"/>
              </w:rPr>
              <w:tab/>
              <w:t>20</w:t>
            </w:r>
          </w:hyperlink>
        </w:p>
        <w:p w:rsidR="00D45B76" w:rsidRDefault="00D45B76">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1pxezwc">
            <w:r>
              <w:rPr>
                <w:color w:val="000000"/>
              </w:rPr>
              <w:t>Bảng 6: Đặc tả use case quản lý tài khoản</w:t>
            </w:r>
            <w:r>
              <w:rPr>
                <w:color w:val="000000"/>
              </w:rPr>
              <w:tab/>
              <w:t>21</w:t>
            </w:r>
          </w:hyperlink>
        </w:p>
        <w:p w:rsidR="00D45B76" w:rsidRDefault="00D45B76">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2p2csry">
            <w:r>
              <w:rPr>
                <w:color w:val="000000"/>
              </w:rPr>
              <w:t>Bảng 7: Đặc tả use case quản lý sự kiện</w:t>
            </w:r>
            <w:r>
              <w:rPr>
                <w:color w:val="000000"/>
              </w:rPr>
              <w:tab/>
              <w:t>23</w:t>
            </w:r>
          </w:hyperlink>
        </w:p>
        <w:p w:rsidR="00D45B76" w:rsidRDefault="00D45B76">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3o7alnk">
            <w:r>
              <w:rPr>
                <w:color w:val="000000"/>
              </w:rPr>
              <w:t>Bảng 8: Đặc tả use case quản lý loại tài khoản</w:t>
            </w:r>
            <w:r>
              <w:rPr>
                <w:color w:val="000000"/>
              </w:rPr>
              <w:tab/>
              <w:t>24</w:t>
            </w:r>
          </w:hyperlink>
        </w:p>
        <w:p w:rsidR="00D45B76" w:rsidRDefault="00D45B76">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ihv636">
            <w:r>
              <w:rPr>
                <w:color w:val="000000"/>
              </w:rPr>
              <w:t>Bảng 9: Đặc tả use case quản lý mối quan hệ</w:t>
            </w:r>
            <w:r>
              <w:rPr>
                <w:color w:val="000000"/>
              </w:rPr>
              <w:tab/>
              <w:t>26</w:t>
            </w:r>
          </w:hyperlink>
        </w:p>
        <w:p w:rsidR="00D45B76" w:rsidRDefault="00D45B76">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1hmsyys">
            <w:r>
              <w:rPr>
                <w:color w:val="000000"/>
              </w:rPr>
              <w:t>Bảng 10: Đặc tả use case tìm kiếm người trong gia phả</w:t>
            </w:r>
            <w:r>
              <w:rPr>
                <w:color w:val="000000"/>
              </w:rPr>
              <w:tab/>
              <w:t>27</w:t>
            </w:r>
          </w:hyperlink>
        </w:p>
        <w:p w:rsidR="00D45B76" w:rsidRDefault="00D45B76">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1qoc8b1">
            <w:r>
              <w:rPr>
                <w:color w:val="000000"/>
              </w:rPr>
              <w:t>Bảng 11: Kiểm thử hệ thống</w:t>
            </w:r>
            <w:r>
              <w:rPr>
                <w:color w:val="000000"/>
              </w:rPr>
              <w:tab/>
              <w:t>67</w:t>
            </w:r>
          </w:hyperlink>
        </w:p>
        <w:p w:rsidR="00D45B76" w:rsidRDefault="00000000">
          <w:pPr>
            <w:ind w:left="0" w:firstLine="0"/>
          </w:pPr>
          <w:r>
            <w:fldChar w:fldCharType="end"/>
          </w:r>
        </w:p>
      </w:sdtContent>
    </w:sdt>
    <w:p w:rsidR="00D45B76" w:rsidRDefault="00000000">
      <w:r>
        <w:br w:type="page"/>
      </w:r>
    </w:p>
    <w:p w:rsidR="00D45B76" w:rsidRDefault="00000000">
      <w:pPr>
        <w:pStyle w:val="Heading1"/>
        <w:numPr>
          <w:ilvl w:val="0"/>
          <w:numId w:val="28"/>
        </w:numPr>
      </w:pPr>
      <w:bookmarkStart w:id="4" w:name="_heading=h.2et92p0" w:colFirst="0" w:colLast="0"/>
      <w:bookmarkEnd w:id="4"/>
      <w:r>
        <w:lastRenderedPageBreak/>
        <w:t>GIỚI THIỆU VỀ ĐỀ TÀI</w:t>
      </w:r>
    </w:p>
    <w:p w:rsidR="00D45B76" w:rsidRDefault="00000000">
      <w:pPr>
        <w:pStyle w:val="Heading2"/>
        <w:numPr>
          <w:ilvl w:val="1"/>
          <w:numId w:val="28"/>
        </w:numPr>
      </w:pPr>
      <w:bookmarkStart w:id="5" w:name="_heading=h.2auk3tar6y4h" w:colFirst="0" w:colLast="0"/>
      <w:bookmarkEnd w:id="5"/>
      <w:r>
        <w:t>Lý do chọn đề tài</w:t>
      </w:r>
    </w:p>
    <w:p w:rsidR="00D45B76" w:rsidRDefault="00000000">
      <w:r>
        <w:t>Lý do chọn đề tài “Xây dựng website quản lý gia phả họ Ngô” xuất phát từ mong muốn bảo tồn và lưu trữ thông tin quan trọng về dòng họ một cách bền vững. Gia phả là tài sản quý giá của mỗi gia đình, ghi lại những câu chuyện và truyền thống qua nhiều thế hệ. Thay vì lưu trữ bằng các phương pháp truyền thống dễ bị hư hỏng theo thời gian, việc xây dựng website sẽ giúp thông tin được bảo quản lâu dài, giảm thiểu rủi ro mất mát, hư hỏng do yếu tố tự nhiên.</w:t>
      </w:r>
    </w:p>
    <w:p w:rsidR="00D45B76" w:rsidRDefault="00000000">
      <w:r>
        <w:t>Một website gia phả giúp các thành viên trong gia đình, dù ở bất kỳ đâu, có thể truy cập và tìm hiểu về cội nguồn, ông bà, tổ tiên. Điều này không chỉ giúp kết nối các thế hệ mà còn tạo ra sự gắn kết sâu sắc giữa các thành viên trong dòng họ. Việc truy cập dễ dàng và chia sẻ thông tin trên nền tảng kỹ thuật số cũng khuyến khích mọi người duy trì sự liên lạc, đoàn kết hơn trong gia đình, đặc biệt trong bối cảnh cuộc sống ngày càng bận rộn.</w:t>
      </w:r>
    </w:p>
    <w:p w:rsidR="00D45B76" w:rsidRDefault="00000000">
      <w:r>
        <w:t>Bên cạnh đó, website gia phả cho phép thông tin được quản lý và cập nhật một cách linh hoạt. Khi có sự thay đổi như thành viên mới, sửa đổi thông tin hay cập nhật các sự kiện, người quản lý có thể nhanh chóng điều chỉnh. Điều này không chỉ giúp thông tin luôn chính xác và kịp thời mà còn đảm bảo tính liên tục trong việc ghi chép dòng họ, đáp ứng nhu cầu theo dõi và bảo tồn truyền thống một cách toàn diện.</w:t>
      </w:r>
    </w:p>
    <w:p w:rsidR="00D45B76" w:rsidRDefault="00000000">
      <w:r>
        <w:t>Việc xây dựng website quản lý gia phả cũng là một bước tiến trong ứng dụng công nghệ vào quản lý thông tin gia đình. Đây là cách làm hiện đại, sáng tạo, phù hợp với xu hướng số hóa hiện nay. Đặc biệt, thế hệ trẻ dễ dàng tiếp cận với công nghệ và sẽ có cảm giác gần gũi, hào hứng khi tìm hiểu gia phả qua nền tảng trực tuyến, thay vì qua các quyển gia phả truyền thống ít trực quan.</w:t>
      </w:r>
    </w:p>
    <w:p w:rsidR="00D45B76" w:rsidRDefault="00000000">
      <w:r>
        <w:t xml:space="preserve">Dự án không chỉ là một bài tập ứng dụng kiến thức mà còn là một sản phẩm thực tiễn, có tiềm năng trong thị trường hiện nay. Với những lý do trên, tôi tin </w:t>
      </w:r>
      <w:r>
        <w:lastRenderedPageBreak/>
        <w:t>rằng việc xây dựng hệ thống website quản lý gia phả họ Ngô không chỉ đáp ứng nhu cầu cấp thiết của người trong dòng họ còn mang lại giá trị lớn cho bản thân trong quá trình học tập và phát triển kỹ năng công nghệ thông tin.</w:t>
      </w:r>
    </w:p>
    <w:p w:rsidR="00D45B76" w:rsidRDefault="00D45B76"/>
    <w:p w:rsidR="00D45B76" w:rsidRDefault="00000000">
      <w:pPr>
        <w:pStyle w:val="Heading2"/>
        <w:numPr>
          <w:ilvl w:val="1"/>
          <w:numId w:val="28"/>
        </w:numPr>
      </w:pPr>
      <w:bookmarkStart w:id="6" w:name="_heading=h.tyjcwt" w:colFirst="0" w:colLast="0"/>
      <w:bookmarkEnd w:id="6"/>
      <w:r>
        <w:t>Mục tiêu đề tài</w:t>
      </w:r>
    </w:p>
    <w:p w:rsidR="00D45B76" w:rsidRDefault="00000000">
      <w:r>
        <w:t>Mục tiêu chính của dự án là phát triển một hệ thống website gia phả cho gia đình họ Ngô, với khả năng hỗ trợ tổng quát thành viên trong gia phả.</w:t>
      </w:r>
    </w:p>
    <w:p w:rsidR="00D45B76" w:rsidRDefault="00000000">
      <w:pPr>
        <w:numPr>
          <w:ilvl w:val="0"/>
          <w:numId w:val="1"/>
        </w:numPr>
        <w:ind w:left="850"/>
      </w:pPr>
      <w:r>
        <w:rPr>
          <w:b/>
        </w:rPr>
        <w:t>Lưu trữ và bảo tồn thông tin gia phả</w:t>
      </w:r>
      <w:r>
        <w:t>: Xây dựng một hệ thống trực tuyến giúp lưu trữ thông tin về dòng họ một cách có hệ thống và bền vững. Thông qua website, các thông tin về tổ tiên, các thế hệ, và các mối quan hệ trong gia đình sẽ được ghi chép và bảo tồn một cách an toàn, không lo hư hại như với các tài liệu giấy.</w:t>
      </w:r>
    </w:p>
    <w:p w:rsidR="00D45B76" w:rsidRDefault="00000000">
      <w:pPr>
        <w:numPr>
          <w:ilvl w:val="0"/>
          <w:numId w:val="1"/>
        </w:numPr>
        <w:ind w:left="850"/>
      </w:pPr>
      <w:r>
        <w:rPr>
          <w:b/>
        </w:rPr>
        <w:t>Tạo sự kết nối và chia sẻ trong dòng họ</w:t>
      </w:r>
      <w:r>
        <w:t>: Website gia phả sẽ giúp các thành viên dễ dàng truy cập và chia sẻ thông tin, bất kể họ đang ở đâu. Qua đó, tạo ra một nền tảng kết nối, giúp tăng cường sự gắn kết và tình cảm gia đình, đặc biệt đối với những thành viên ở xa.</w:t>
      </w:r>
    </w:p>
    <w:p w:rsidR="00D45B76" w:rsidRDefault="00000000">
      <w:pPr>
        <w:numPr>
          <w:ilvl w:val="0"/>
          <w:numId w:val="1"/>
        </w:numPr>
        <w:ind w:left="850"/>
      </w:pPr>
      <w:r>
        <w:rPr>
          <w:b/>
        </w:rPr>
        <w:t>Đảm bảo khả năng quản lý và cập nhật thông tin linh hoạt</w:t>
      </w:r>
      <w:r>
        <w:t>: Thiết lập hệ thống giúp người quản trị dễ dàng cập nhật thông tin khi có sự thay đổi như thành viên mới, sự kiện gia đình, hoặc các chi tiết khác. Mục tiêu này đảm bảo gia phả luôn chính xác và kịp thời, phù hợp với thực tế.</w:t>
      </w:r>
    </w:p>
    <w:p w:rsidR="00D45B76" w:rsidRDefault="00000000">
      <w:pPr>
        <w:numPr>
          <w:ilvl w:val="0"/>
          <w:numId w:val="1"/>
        </w:numPr>
        <w:ind w:left="850"/>
      </w:pPr>
      <w:r>
        <w:rPr>
          <w:b/>
        </w:rPr>
        <w:t>Ứng dụng công nghệ hiện đại vào việc quản lý gia phả</w:t>
      </w:r>
      <w:r>
        <w:t>: Mục tiêu của đề tài là phát triển một hệ thống ứng dụng công nghệ, thân thiện với người dùng và đáp ứng nhu cầu tìm hiểu cội nguồn của các thế hệ trẻ. Qua đó, giúp thế hệ sau có thể dễ dàng tiếp cận và hiểu hơn về dòng họ của mình thông qua một giao diện trực tuyến hiện đại, trực quan.</w:t>
      </w:r>
    </w:p>
    <w:p w:rsidR="00D45B76" w:rsidRDefault="00D45B76"/>
    <w:p w:rsidR="00D45B76" w:rsidRDefault="00000000">
      <w:r>
        <w:t xml:space="preserve">Dự án còn giúp nâng cao kiến thức và kỹ năng lập trình, phát triển ứng dụng thực tế cho các thành viên trong nhóm, tạo tiền đề cho các dự án quy mô lớn </w:t>
      </w:r>
      <w:r>
        <w:lastRenderedPageBreak/>
        <w:t>hơn trong tương lai.</w:t>
      </w:r>
    </w:p>
    <w:p w:rsidR="00D45B76" w:rsidRDefault="00D45B76"/>
    <w:p w:rsidR="00D45B76" w:rsidRDefault="00000000">
      <w:pPr>
        <w:pStyle w:val="Heading2"/>
        <w:numPr>
          <w:ilvl w:val="1"/>
          <w:numId w:val="28"/>
        </w:numPr>
      </w:pPr>
      <w:bookmarkStart w:id="7" w:name="_heading=h.dyyatonouq73" w:colFirst="0" w:colLast="0"/>
      <w:bookmarkEnd w:id="7"/>
      <w:r>
        <w:t>Phạm vi nghiên cứu</w:t>
      </w:r>
    </w:p>
    <w:p w:rsidR="00D45B76" w:rsidRDefault="00000000">
      <w:r>
        <w:t>Phạm vi nghiên cứu của đề tài xây dựng website quản lý gia phả được giới hạn ở các khía cạnh chính sau đây, nhằm đảm bảo tính khả thi và phù hợp với mục tiêu dự án:</w:t>
      </w:r>
    </w:p>
    <w:p w:rsidR="00D45B76" w:rsidRDefault="00000000">
      <w:pPr>
        <w:numPr>
          <w:ilvl w:val="0"/>
          <w:numId w:val="12"/>
        </w:numPr>
      </w:pPr>
      <w:r>
        <w:t>Phạm vi về chức năng: Nghiên cứu tập trung vào các chức năng cơ bản và quan trọng nhất của một hệ thống quản lý. Các chức năng dành cho người dùng bao gồm đăng nhập, tìm kiếm, thêm, sửa, xóa thành viên trong gia phả. Đối với, phạm vi nghiên cứu bao gồm các chức năng quản lý danh mục tài khoản.</w:t>
      </w:r>
    </w:p>
    <w:p w:rsidR="00D45B76" w:rsidRDefault="00000000">
      <w:pPr>
        <w:numPr>
          <w:ilvl w:val="0"/>
          <w:numId w:val="12"/>
        </w:numPr>
      </w:pPr>
      <w:r>
        <w:t>Phạm vi về người dùng: Đối tượng người dùng trong phạm vi nghiên cứu là những người trong dòng họ Ngô</w:t>
      </w:r>
    </w:p>
    <w:p w:rsidR="00D45B76" w:rsidRDefault="00000000">
      <w:pPr>
        <w:numPr>
          <w:ilvl w:val="0"/>
          <w:numId w:val="12"/>
        </w:numPr>
      </w:pPr>
      <w:r>
        <w:t xml:space="preserve">Phạm vi kỹ thuật: Về công nghệ, phạm vi nghiên cứu giới hạn trong các công cụ và ngôn ngữ lập trình như mongodb, C#(.NET) và JavaScript (Vuejs) để phát triển giao diện và chức năng của hệ thống. Hệ thống cũng sử dụng mongodb làm cơ sở dữ liệu chính để lưu trữ thông tin người dùng, và các dữ liệu liên quan. </w:t>
      </w:r>
    </w:p>
    <w:p w:rsidR="00D45B76" w:rsidRDefault="00000000">
      <w:pPr>
        <w:numPr>
          <w:ilvl w:val="0"/>
          <w:numId w:val="12"/>
        </w:numPr>
      </w:pPr>
      <w:r>
        <w:t>Phạm vi về triển khai và thử nghiệm: Dự án giới hạn trong việc xây dựng hệ thống trên môi trường máy chủ cục bộ và môi trường thử nghiệm, nhằm đảm bảo các tính năng hoạt động ổn định và đáp ứng nhu cầu cơ bản. Phạm vi thử nghiệm sẽ bao gồm các thao tác chính như đăng nhập, tìm kiếm, thêm, sửa, xóa thành viên và cập nhật dữ liệu. Hệ thống chưa bao gồm các tính năng nâng cao như tối ưu hóa cho các nền tảng di động.</w:t>
      </w:r>
    </w:p>
    <w:p w:rsidR="00D45B76" w:rsidRDefault="00D45B76">
      <w:pPr>
        <w:ind w:left="0" w:firstLine="0"/>
      </w:pPr>
    </w:p>
    <w:p w:rsidR="00D45B76" w:rsidRDefault="00000000">
      <w:pPr>
        <w:pStyle w:val="Heading2"/>
        <w:numPr>
          <w:ilvl w:val="1"/>
          <w:numId w:val="28"/>
        </w:numPr>
      </w:pPr>
      <w:bookmarkStart w:id="8" w:name="_heading=h.3dy6vkm" w:colFirst="0" w:colLast="0"/>
      <w:bookmarkEnd w:id="8"/>
      <w:r>
        <w:t>Công nghệ sử dụng</w:t>
      </w:r>
    </w:p>
    <w:p w:rsidR="00D45B76" w:rsidRDefault="00000000">
      <w:pPr>
        <w:pStyle w:val="Heading3"/>
        <w:numPr>
          <w:ilvl w:val="2"/>
          <w:numId w:val="28"/>
        </w:numPr>
      </w:pPr>
      <w:bookmarkStart w:id="9" w:name="_heading=h.1t3h5sf" w:colFirst="0" w:colLast="0"/>
      <w:bookmarkEnd w:id="9"/>
      <w:r>
        <w:t xml:space="preserve"> VUEJS</w:t>
      </w:r>
    </w:p>
    <w:p w:rsidR="00D45B76" w:rsidRDefault="00000000">
      <w:r>
        <w:rPr>
          <w:b/>
        </w:rPr>
        <w:t>Vue.js</w:t>
      </w:r>
      <w:r>
        <w:t xml:space="preserve"> là một framework JavaScript mã nguồn mở, được sử dụng để xây </w:t>
      </w:r>
      <w:r>
        <w:lastRenderedPageBreak/>
        <w:t>dựng giao diện người dùng và các ứng dụng web một cách nhanh chóng và hiệu quả. Vue.js nổi bật nhờ tính linh hoạt và khả năng tùy biến cao, giúp các nhà phát triển dễ dàng tạo ra các ứng dụng web có tính tương tác cao.</w:t>
      </w:r>
    </w:p>
    <w:p w:rsidR="00D45B76" w:rsidRDefault="00000000">
      <w:pPr>
        <w:rPr>
          <w:b/>
        </w:rPr>
      </w:pPr>
      <w:r>
        <w:rPr>
          <w:b/>
        </w:rPr>
        <w:t>Ưu điểm của Vue.js</w:t>
      </w:r>
    </w:p>
    <w:p w:rsidR="00D45B76" w:rsidRDefault="00000000">
      <w:pPr>
        <w:numPr>
          <w:ilvl w:val="0"/>
          <w:numId w:val="36"/>
        </w:numPr>
      </w:pPr>
      <w:r>
        <w:t>Giao diện tương tác mượt mà: Vue.js hỗ trợ reactivity (tính phản ứng) giúp giao diện cập nhật tự động khi dữ liệu thay đổi, phù hợp cho các ứng dụng cần tính tương tác cao như quản lý gia phả, bảng dữ liệu động, hoặc hiển thị thông tin chi tiết của từng thành viên trong hệ thống.</w:t>
      </w:r>
    </w:p>
    <w:p w:rsidR="00D45B76" w:rsidRDefault="00000000">
      <w:pPr>
        <w:numPr>
          <w:ilvl w:val="0"/>
          <w:numId w:val="36"/>
        </w:numPr>
      </w:pPr>
      <w:r>
        <w:t xml:space="preserve">Cấu trúc dự án rõ ràng và dễ bảo trì: Vue.js sử dụng các component (thành phần) độc lập, giúp tổ chức code rõ ràng, dễ bảo trì và tái sử dụng. </w:t>
      </w:r>
    </w:p>
    <w:p w:rsidR="00D45B76" w:rsidRDefault="00000000">
      <w:pPr>
        <w:numPr>
          <w:ilvl w:val="0"/>
          <w:numId w:val="36"/>
        </w:numPr>
      </w:pPr>
      <w:r>
        <w:t>Hệ sinh thái phong phú: Vue.js có hệ sinh thái phong phú bao gồm Vuex để quản lý trạng thái, Vue Router để điều hướng, và các thư viện khác hỗ trợ phát triển ứng dụng. Điều này giúp tích hợp các tính năng phức tạp như hệ thống đăng nhập, phân quyền, và hiển thị thông tin gia phả.</w:t>
      </w:r>
    </w:p>
    <w:p w:rsidR="00D45B76" w:rsidRDefault="00000000">
      <w:pPr>
        <w:numPr>
          <w:ilvl w:val="0"/>
          <w:numId w:val="36"/>
        </w:numPr>
      </w:pPr>
      <w:r>
        <w:t xml:space="preserve">Tài liệu và cộng đồng lớn: Vue.js có tài liệu chi tiết và cộng đồng mạnh mẽ, giúp người phát triển dễ dàng tìm kiếm và áp dụng các giải pháp cho các vấn đề gặp phải. </w:t>
      </w:r>
    </w:p>
    <w:p w:rsidR="00D45B76" w:rsidRDefault="00000000">
      <w:r>
        <w:t>Nhược điểm của Vue.js</w:t>
      </w:r>
    </w:p>
    <w:p w:rsidR="00D45B76" w:rsidRDefault="00000000">
      <w:pPr>
        <w:numPr>
          <w:ilvl w:val="0"/>
          <w:numId w:val="22"/>
        </w:numPr>
      </w:pPr>
      <w:r>
        <w:t>Không phổ biến bằng một số framework khác: Vue.js có thể ít phổ biến hơn so với các framework như React hoặc Angular, điều này có thể hạn chế khả năng tìm kiếm nhà phát triển có kinh nghiệm trong Vue.js ở một số thị trường.</w:t>
      </w:r>
    </w:p>
    <w:p w:rsidR="00D45B76" w:rsidRDefault="00000000">
      <w:pPr>
        <w:numPr>
          <w:ilvl w:val="0"/>
          <w:numId w:val="22"/>
        </w:numPr>
      </w:pPr>
      <w:r>
        <w:t xml:space="preserve">Hạn chế khi phát triển ứng dụng lớn: Mặc dù Vue.js phù hợp cho các ứng dụng vừa và nhỏ, nhưng khi xây dựng các ứng dụng lớn và phức tạp, có thể cần tích hợp thêm các công cụ khác để tối ưu hóa hiệu năng và quản lý dự án, đòi hỏi sự hiểu biết sâu hơn về hệ sinh thái Vue.js. </w:t>
      </w:r>
    </w:p>
    <w:p w:rsidR="00D45B76" w:rsidRDefault="00000000">
      <w:pPr>
        <w:numPr>
          <w:ilvl w:val="0"/>
          <w:numId w:val="22"/>
        </w:numPr>
      </w:pPr>
      <w:r>
        <w:t xml:space="preserve">Quản lý trạng thái phức tạp: Khi ứng dụng có nhiều trạng thái phức tạp, Vuex có thể yêu cầu thiết lập nhiều cấu trúc phức tạp, đòi hỏi thêm thời gian và công sức để tổ chức và quản lý hiệu quả. </w:t>
      </w:r>
    </w:p>
    <w:p w:rsidR="00D45B76" w:rsidRDefault="00000000">
      <w:pPr>
        <w:numPr>
          <w:ilvl w:val="0"/>
          <w:numId w:val="22"/>
        </w:numPr>
      </w:pPr>
      <w:r>
        <w:lastRenderedPageBreak/>
        <w:t xml:space="preserve">Khả năng bảo mật hạn chế: HTML không hỗ trợ các tính năng bảo mật như mã hóa dữ liệu, bảo vệ tài khoản người dùng, hoặc ngăn chặn các cuộc tấn </w:t>
      </w:r>
    </w:p>
    <w:p w:rsidR="00D45B76" w:rsidRDefault="00000000">
      <w:pPr>
        <w:pStyle w:val="Heading3"/>
        <w:numPr>
          <w:ilvl w:val="2"/>
          <w:numId w:val="28"/>
        </w:numPr>
      </w:pPr>
      <w:bookmarkStart w:id="10" w:name="_heading=h.4d34og8" w:colFirst="0" w:colLast="0"/>
      <w:bookmarkEnd w:id="10"/>
      <w:r>
        <w:t>C#</w:t>
      </w:r>
    </w:p>
    <w:p w:rsidR="00D45B76" w:rsidRDefault="00000000">
      <w:pPr>
        <w:rPr>
          <w:b/>
        </w:rPr>
      </w:pPr>
      <w:r>
        <w:rPr>
          <w:b/>
        </w:rPr>
        <w:t>C#</w:t>
      </w:r>
      <w:r>
        <w:t xml:space="preserve"> là một ngôn ngữ lập trình hiện đại, hướng đối tượng, được phát triển bởi Microsoft, thường sử dụng cùng với .NET Framework hoặc .NET Core (phiên bản mã nguồn mở). </w:t>
      </w:r>
      <w:r>
        <w:rPr>
          <w:b/>
        </w:rPr>
        <w:t>.NET</w:t>
      </w:r>
      <w:r>
        <w:t xml:space="preserve"> là nền tảng phát triển đa năng của Microsoft, hỗ trợ nhiều ngôn ngữ lập trình và cung cấp một môi trường nhất quán để xây dựng, triển khai và quản lý các ứng dụng trên cả máy chủ và máy khách. C# và .NET thường được sử dụng để phát triển các ứng dụng web, ứng dụng di động, và phần mềm doanh nghiệp với hiệu năng cao và khả năng mở rộng.</w:t>
      </w:r>
      <w:r>
        <w:rPr>
          <w:b/>
        </w:rPr>
        <w:t xml:space="preserve"> </w:t>
      </w:r>
    </w:p>
    <w:p w:rsidR="00D45B76" w:rsidRDefault="00000000">
      <w:pPr>
        <w:ind w:left="720" w:firstLine="0"/>
      </w:pPr>
      <w:r>
        <w:rPr>
          <w:b/>
        </w:rPr>
        <w:t xml:space="preserve">Ưu điểm của C# và .NET </w:t>
      </w:r>
    </w:p>
    <w:p w:rsidR="00D45B76" w:rsidRDefault="00000000">
      <w:pPr>
        <w:numPr>
          <w:ilvl w:val="0"/>
          <w:numId w:val="2"/>
        </w:numPr>
      </w:pPr>
      <w:r>
        <w:t>Tính đa nền tảng: Với sự ra đời của .NET Core và hiện nay là .NET 5/6/7, các ứng dụng C# có thể chạy trên nhiều nền tảng như Windows, Linux và macOS, giúp giảm chi phí và mở rộng phạm vi sử dụng.</w:t>
      </w:r>
    </w:p>
    <w:p w:rsidR="00D45B76" w:rsidRDefault="00000000">
      <w:pPr>
        <w:numPr>
          <w:ilvl w:val="0"/>
          <w:numId w:val="2"/>
        </w:numPr>
      </w:pPr>
      <w:r>
        <w:t>Hiệu năng cao: .NET được tối ưu hóa để cung cấp hiệu năng cao, đặc biệt trong các ứng dụng web và dịch vụ API. .NET sử dụng công nghệ Just-In-Time (JIT) compilation và hỗ trợ tối ưu hóa bộ nhớ, giúp xử lý tốt các ứng dụng lớn và phức tạp.</w:t>
      </w:r>
    </w:p>
    <w:p w:rsidR="00D45B76" w:rsidRDefault="00000000">
      <w:pPr>
        <w:numPr>
          <w:ilvl w:val="0"/>
          <w:numId w:val="2"/>
        </w:numPr>
      </w:pPr>
      <w:r>
        <w:t>Hỗ trợ mạnh mẽ cho ứng dụng web: Với .NET, các công cụ như ASP.NET Core, MVC, và Web API giúp xây dựng các ứng dụng web hiện đại, nhanh chóng và bảo mật. .NET cũng tích hợp tốt với các công nghệ JavaScript như React và Angular để phát triển các ứng dụng giao diện người dùng phong phú.</w:t>
      </w:r>
    </w:p>
    <w:p w:rsidR="00D45B76" w:rsidRDefault="00000000">
      <w:pPr>
        <w:numPr>
          <w:ilvl w:val="0"/>
          <w:numId w:val="2"/>
        </w:numPr>
      </w:pPr>
      <w:r>
        <w:t>Thư viện phong phú và cộng đồng mạnh mẽ: .NET đi kèm với một thư viện phong phú, cung cấp nhiều công cụ và tiện ích giúp giảm thiểu thời gian phát triển. Ngoài ra, cộng đồng lập trình viên sử dụng .NET rất lớn và sôi động, hỗ trợ giải pháp cho các vấn đề phát sinh.</w:t>
      </w:r>
    </w:p>
    <w:p w:rsidR="00D45B76" w:rsidRDefault="00000000">
      <w:pPr>
        <w:numPr>
          <w:ilvl w:val="0"/>
          <w:numId w:val="2"/>
        </w:numPr>
      </w:pPr>
      <w:r>
        <w:t xml:space="preserve">Hỗ trợ phát triển ứng dụng doanh nghiệp: C# và .NET rất phổ biến trong các tổ chức lớn nhờ tính bảo mật và tính ổn định cao, cùng với sự hỗ trợ </w:t>
      </w:r>
      <w:r>
        <w:lastRenderedPageBreak/>
        <w:t>lâu dài từ Microsoft. Các ứng dụng như quản lý quan hệ khách hàng (CRM), quản lý nguồn nhân lực (HRM), và hệ thống tài chính thường được phát triển bằng C# và .NET.</w:t>
      </w:r>
    </w:p>
    <w:p w:rsidR="00D45B76" w:rsidRDefault="00000000">
      <w:pPr>
        <w:numPr>
          <w:ilvl w:val="0"/>
          <w:numId w:val="2"/>
        </w:numPr>
      </w:pPr>
      <w:r>
        <w:t>Khả năng mở rộng và bảo trì tốt: C# là ngôn ngữ hướng đối tượng, dễ hiểu, dễ bảo trì và mở rộng. Điều này rất quan trọng cho các dự án doanh nghiệp dài hạn, khi yêu cầu bảo trì và nâng cấp thường xuyên..</w:t>
      </w:r>
    </w:p>
    <w:p w:rsidR="00D45B76" w:rsidRDefault="00000000">
      <w:pPr>
        <w:rPr>
          <w:b/>
        </w:rPr>
      </w:pPr>
      <w:r>
        <w:rPr>
          <w:b/>
        </w:rPr>
        <w:t>Nhược điểm của C# và .NET</w:t>
      </w:r>
    </w:p>
    <w:p w:rsidR="00D45B76" w:rsidRDefault="00000000">
      <w:pPr>
        <w:numPr>
          <w:ilvl w:val="0"/>
          <w:numId w:val="34"/>
        </w:numPr>
      </w:pPr>
      <w:r>
        <w:t>Phụ thuộc vào Microsoft: Dù .NET Core đã trở thành mã nguồn mở, nhưng hệ sinh thái .NET vẫn phụ thuộc khá lớn vào Microsoft, đặc biệt khi có các thay đổi về chiến lược và công nghệ mới.</w:t>
      </w:r>
    </w:p>
    <w:p w:rsidR="00D45B76" w:rsidRDefault="00000000">
      <w:pPr>
        <w:numPr>
          <w:ilvl w:val="0"/>
          <w:numId w:val="34"/>
        </w:numPr>
      </w:pPr>
      <w:r>
        <w:t>Kích thước runtime lớn: Đối với các ứng dụng nhỏ, runtime của .NET có thể tạo ra các ứng dụng có kích thước lớn hơn so với các ngôn ngữ khác, làm cho việc triển khai có thể trở nên phức tạp và tốn kém tài nguyên.</w:t>
      </w:r>
    </w:p>
    <w:p w:rsidR="00D45B76" w:rsidRDefault="00000000">
      <w:pPr>
        <w:numPr>
          <w:ilvl w:val="0"/>
          <w:numId w:val="34"/>
        </w:numPr>
      </w:pPr>
      <w:r>
        <w:t>Độ phức tạp cao đối với người mới: .NET có rất nhiều công nghệ và thư viện đi kèm, như ASP.NET, WPF, WinForms, và các công cụ quản lý như Entity Framework. Đối với người mới, việc làm quen với hệ sinh thái lớn và phức tạp này có thể mất nhiều thời gian.</w:t>
      </w:r>
    </w:p>
    <w:p w:rsidR="00D45B76" w:rsidRDefault="00000000">
      <w:pPr>
        <w:numPr>
          <w:ilvl w:val="0"/>
          <w:numId w:val="34"/>
        </w:numPr>
      </w:pPr>
      <w:r>
        <w:t>Chi phí cao cho các công cụ phát triển: Dù .NET Core và các công cụ phát triển liên quan đã được cung cấp miễn phí, nhưng việc sử dụng Visual Studio (phiên bản đầy đủ) thường yêu cầu chi phí giấy phép khá cao trong môi trường doanh nghiệp..</w:t>
      </w:r>
    </w:p>
    <w:p w:rsidR="00D45B76" w:rsidRDefault="00D45B76">
      <w:pPr>
        <w:ind w:left="720" w:firstLine="0"/>
      </w:pPr>
    </w:p>
    <w:p w:rsidR="00D45B76" w:rsidRDefault="00000000">
      <w:pPr>
        <w:pStyle w:val="Heading3"/>
        <w:numPr>
          <w:ilvl w:val="2"/>
          <w:numId w:val="28"/>
        </w:numPr>
      </w:pPr>
      <w:bookmarkStart w:id="11" w:name="_heading=h.2s8eyo1" w:colFirst="0" w:colLast="0"/>
      <w:bookmarkEnd w:id="11"/>
      <w:r>
        <w:t>MongoDB</w:t>
      </w:r>
    </w:p>
    <w:p w:rsidR="00D45B76" w:rsidRDefault="00000000">
      <w:r>
        <w:rPr>
          <w:b/>
        </w:rPr>
        <w:t>MongoDB</w:t>
      </w:r>
      <w:r>
        <w:t xml:space="preserve"> là một hệ quản trị cơ sở dữ liệu NoSQL, mã nguồn mở, được thiết kế để lưu trữ dữ liệu theo mô hình tài liệu (document-oriented) và tối ưu cho các ứng dụng đòi hỏi khả năng mở rộng cao, dữ liệu phong phú và đa dạng. MongoDB lưu trữ dữ liệu dưới dạng các tài liệu JSON có cấu trúc linh hoạt, điều này giúp việc thao tác và xử lý dữ liệu linh hoạt hơn so với các cơ sở dữ liệu quan hệ truyền thống.</w:t>
      </w:r>
    </w:p>
    <w:p w:rsidR="00D45B76" w:rsidRDefault="00000000">
      <w:pPr>
        <w:rPr>
          <w:b/>
        </w:rPr>
      </w:pPr>
      <w:r>
        <w:rPr>
          <w:b/>
        </w:rPr>
        <w:lastRenderedPageBreak/>
        <w:t>Ưu điểm của MongoDB</w:t>
      </w:r>
    </w:p>
    <w:p w:rsidR="00D45B76" w:rsidRDefault="00000000">
      <w:pPr>
        <w:numPr>
          <w:ilvl w:val="0"/>
          <w:numId w:val="35"/>
        </w:numPr>
      </w:pPr>
      <w:r>
        <w:t>Linh hoạt về cấu trúc dữ liệu: MongoDB không đòi hỏi một schema cố định như các cơ sở dữ liệu SQL. Điều này giúp dễ dàng thay đổi cấu trúc của tài liệu khi cần, và phù hợp với dữ liệu không có cấu trúc hoặc có cấu trúc phức tạp, cho phép lưu trữ các đối tượng và mảng lồng nhau.</w:t>
      </w:r>
    </w:p>
    <w:p w:rsidR="00D45B76" w:rsidRDefault="00000000">
      <w:pPr>
        <w:numPr>
          <w:ilvl w:val="0"/>
          <w:numId w:val="35"/>
        </w:numPr>
      </w:pPr>
      <w:r>
        <w:t>Hiệu năng cao và mở rộng theo chiều ngang (horizontal scaling): MongoDB hỗ trợ sharding – kỹ thuật chia nhỏ dữ liệu ra nhiều máy chủ để xử lý song song, giúp tăng khả năng xử lý và lưu trữ dữ liệu lớn mà không ảnh hưởng đến hiệu năng.</w:t>
      </w:r>
    </w:p>
    <w:p w:rsidR="00D45B76" w:rsidRDefault="00000000">
      <w:pPr>
        <w:numPr>
          <w:ilvl w:val="0"/>
          <w:numId w:val="35"/>
        </w:numPr>
      </w:pPr>
      <w:r>
        <w:t>Truy vấn và thao tác nhanh: MongoDB cung cấp các phương thức truy vấn đa dạng và hỗ trợ các chỉ mục (indexing) mạnh mẽ, giúp thực hiện các thao tác đọc/ghi nhanh chóng, ngay cả đối với lượng dữ liệu lớn.</w:t>
      </w:r>
    </w:p>
    <w:p w:rsidR="00D45B76" w:rsidRDefault="00000000">
      <w:pPr>
        <w:numPr>
          <w:ilvl w:val="0"/>
          <w:numId w:val="35"/>
        </w:numPr>
      </w:pPr>
      <w:r>
        <w:t>Phù hợp với dữ liệu lớn và phân tán: MongoDB rất thích hợp cho các hệ thống có dữ liệu lớn và yêu cầu khả năng phân phối dữ liệu trên nhiều máy chủ, như các ứng dụng phân tích dữ liệu, ứng dụng thời gian thực hoặc các ứng dụng phân tán đa vùng.</w:t>
      </w:r>
    </w:p>
    <w:p w:rsidR="00D45B76" w:rsidRDefault="00000000">
      <w:pPr>
        <w:numPr>
          <w:ilvl w:val="0"/>
          <w:numId w:val="35"/>
        </w:numPr>
      </w:pPr>
      <w:r>
        <w:t>Khả năng tích hợp linh hoạt: MongoDB có thể tích hợp với nhiều ngôn ngữ lập trình như Node.js, Python, Java, C#... nhờ có các thư viện và API hỗ trợ đa dạng. Điều này làm cho MongoDB trở thành lựa chọn phổ biến cho các dự án với yêu cầu kết hợp nhiều công nghệ.</w:t>
      </w:r>
    </w:p>
    <w:p w:rsidR="00D45B76" w:rsidRDefault="00000000">
      <w:pPr>
        <w:numPr>
          <w:ilvl w:val="0"/>
          <w:numId w:val="35"/>
        </w:numPr>
      </w:pPr>
      <w:r>
        <w:t>Hỗ trợ tốt cho các loại dữ liệu phi cấu trúc: Do MongoDB lưu trữ dữ liệu dưới dạng JSON hoặc BSON, nó rất phù hợp để lưu các loại dữ liệu phi cấu trúc hoặc bán cấu trúc như thông tin người dùng, nội dung tin nhắn, hoặc dữ liệu từ các thiết bị IoT.</w:t>
      </w:r>
    </w:p>
    <w:p w:rsidR="00D45B76" w:rsidRDefault="00000000">
      <w:pPr>
        <w:rPr>
          <w:b/>
        </w:rPr>
      </w:pPr>
      <w:r>
        <w:rPr>
          <w:b/>
        </w:rPr>
        <w:t>Nhược điểm của MongoDB</w:t>
      </w:r>
    </w:p>
    <w:p w:rsidR="00D45B76" w:rsidRDefault="00000000">
      <w:pPr>
        <w:numPr>
          <w:ilvl w:val="0"/>
          <w:numId w:val="33"/>
        </w:numPr>
      </w:pPr>
      <w:r>
        <w:t xml:space="preserve">Thiếu các tính năng ACID cho giao dịch phức tạp: Dù đã hỗ trợ giao dịch đa tài liệu từ MongoDB 4.0 trở đi, MongoDB vẫn chưa cung cấp khả năng đảm bảo các thuộc tính ACID một cách mạnh mẽ như các cơ sở dữ liệu quan hệ. Điều này có thể gây khó khăn cho các ứng dụng cần xử lý các </w:t>
      </w:r>
      <w:r>
        <w:lastRenderedPageBreak/>
        <w:t>giao dịch tài chính hoặc dữ liệu nghiêm ngặt về tính nhất quán.</w:t>
      </w:r>
    </w:p>
    <w:p w:rsidR="00D45B76" w:rsidRDefault="00000000">
      <w:pPr>
        <w:numPr>
          <w:ilvl w:val="0"/>
          <w:numId w:val="33"/>
        </w:numPr>
      </w:pPr>
      <w:r>
        <w:t>Không phù hợp cho các ứng dụng có yêu cầu phức tạp về quan hệ: MongoDB lưu trữ dữ liệu dưới dạng tài liệu độc lập, vì vậy các mối quan hệ phức tạp giữa các bảng như trong SQL có thể khó quản lý và tối ưu trong MongoDB. Thông thường, các ứng dụng quan hệ phức tạp sẽ yêu cầu cơ sở dữ liệu quan hệ truyền thống hơn.</w:t>
      </w:r>
    </w:p>
    <w:p w:rsidR="00D45B76" w:rsidRDefault="00000000">
      <w:pPr>
        <w:numPr>
          <w:ilvl w:val="0"/>
          <w:numId w:val="33"/>
        </w:numPr>
      </w:pPr>
      <w:r>
        <w:t>Dung lượng bộ nhớ cao hơn: MongoDB lưu trữ dữ liệu dưới dạng BSON (Binary JSON) và lưu thêm các metadata cho mỗi tài liệu, nên sẽ chiếm dung lượng lưu trữ lớn hơn so với các cơ sở dữ liệu quan hệ truyền thống.</w:t>
      </w:r>
    </w:p>
    <w:p w:rsidR="00D45B76" w:rsidRDefault="00000000">
      <w:pPr>
        <w:numPr>
          <w:ilvl w:val="0"/>
          <w:numId w:val="33"/>
        </w:numPr>
      </w:pPr>
      <w:r>
        <w:t>Đòi hỏi quản lý sharding phức tạp: Đối với các hệ thống lớn, khi sử dụng sharding, việc cấu hình và bảo trì hệ thống có thể trở nên phức tạp, đòi hỏi sự quản lý chi tiết và kinh nghiệm từ người vận hành..</w:t>
      </w:r>
    </w:p>
    <w:p w:rsidR="00D45B76" w:rsidRDefault="00D45B76">
      <w:pPr>
        <w:ind w:left="0" w:firstLine="0"/>
      </w:pPr>
    </w:p>
    <w:p w:rsidR="00D45B76" w:rsidRDefault="00D45B76"/>
    <w:p w:rsidR="00D45B76" w:rsidRDefault="00000000">
      <w:pPr>
        <w:pStyle w:val="Heading2"/>
        <w:numPr>
          <w:ilvl w:val="1"/>
          <w:numId w:val="28"/>
        </w:numPr>
      </w:pPr>
      <w:bookmarkStart w:id="12" w:name="_heading=h.j03k6av4z978" w:colFirst="0" w:colLast="0"/>
      <w:bookmarkEnd w:id="12"/>
      <w:r>
        <w:t>Kết quả dự kiến</w:t>
      </w:r>
    </w:p>
    <w:p w:rsidR="00D45B76" w:rsidRDefault="00000000">
      <w:pPr>
        <w:tabs>
          <w:tab w:val="left" w:pos="2491"/>
        </w:tabs>
      </w:pPr>
      <w:r>
        <w:t>Website gia phả hoạt động ổn định và thân thiện với người dùng: Hoàn thành một website với giao diện trực quan, thân thiện, dễ dàng sử dụng cho mọi đối tượng, bao gồm cả những người không quen thuộc với công nghệ. Website có cấu trúc rõ ràng, giúp người dùng dễ dàng truy cập, tìm kiếm và thao tác với thông tin gia phả.</w:t>
      </w:r>
    </w:p>
    <w:p w:rsidR="00D45B76" w:rsidRDefault="00000000">
      <w:pPr>
        <w:tabs>
          <w:tab w:val="left" w:pos="2491"/>
        </w:tabs>
      </w:pPr>
      <w:r>
        <w:t xml:space="preserve">Hệ thống lưu trữ và quản lý thông tin gia phả đầy đủ và chi tiết: Đảm bảo website lưu trữ toàn bộ thông tin chi tiết về từng thành viên trong dòng họ như tên, năm sinh, mối quan hệ gia đình, hình ảnh và các sự kiện quan trọng. Thông tin được tổ chức theo cây phả hệ, hiển thị rõ ràng các mối quan hệ giữa các thế hệ. </w:t>
      </w:r>
    </w:p>
    <w:p w:rsidR="00D45B76" w:rsidRDefault="00000000">
      <w:pPr>
        <w:tabs>
          <w:tab w:val="left" w:pos="2491"/>
        </w:tabs>
      </w:pPr>
      <w:r>
        <w:t xml:space="preserve">Chức năng cập nhật và chỉnh sửa thông tin dễ dàng: Website cung cấp chức năng cho phép người quản trị dễ dàng cập nhật thông tin, thêm mới hoặc chỉnh sửa thông tin của từng thành viên. Điều này giúp đảm bảo gia phả luôn được </w:t>
      </w:r>
      <w:r>
        <w:lastRenderedPageBreak/>
        <w:t>cập nhật, phù hợp với những thay đổi trong dòng họ.</w:t>
      </w:r>
    </w:p>
    <w:p w:rsidR="00D45B76" w:rsidRDefault="00000000">
      <w:pPr>
        <w:tabs>
          <w:tab w:val="left" w:pos="2491"/>
        </w:tabs>
      </w:pPr>
      <w:r>
        <w:t>Hỗ trợ quản lý và thông báo sự kiện dòng họ: Website bao gồm tính năng thông báo và lên lịch cho các sự kiện chung của gia đình như họp mặt, giỗ tổ, lễ kỷ niệm. Chức năng này giúp các thành viên dễ dàng theo dõi và tham gia các sự kiện, từ đó tăng cường sự gắn kết trong gia đình.</w:t>
      </w:r>
    </w:p>
    <w:p w:rsidR="00D45B76" w:rsidRDefault="00000000">
      <w:pPr>
        <w:tabs>
          <w:tab w:val="left" w:pos="2491"/>
        </w:tabs>
      </w:pPr>
      <w:r>
        <w:t>Nâng cao hiểu biết và gắn kết trong dòng họ: Qua website, các thành viên có thể tìm hiểu sâu sắc hơn về cội nguồn và các giá trị văn hóa, lịch sử của dòng họ. Đây là một kết quả quan trọng, góp phần xây dựng niềm tự hào và tăng cường sự đoàn kết giữa các thế hệ.</w:t>
      </w:r>
    </w:p>
    <w:p w:rsidR="00D45B76" w:rsidRDefault="00000000">
      <w:pPr>
        <w:pStyle w:val="Heading2"/>
        <w:numPr>
          <w:ilvl w:val="1"/>
          <w:numId w:val="28"/>
        </w:numPr>
      </w:pPr>
      <w:bookmarkStart w:id="13" w:name="_heading=h.s2u0hc66woeh" w:colFirst="0" w:colLast="0"/>
      <w:bookmarkEnd w:id="13"/>
      <w:r>
        <w:t>Kết luận</w:t>
      </w:r>
    </w:p>
    <w:p w:rsidR="00D45B76" w:rsidRDefault="00000000">
      <w:pPr>
        <w:tabs>
          <w:tab w:val="left" w:pos="2491"/>
        </w:tabs>
      </w:pPr>
      <w:r>
        <w:t>Trong chương I, dự án đã trình bày tổng quan về ý tưởng xây dựng website quản lý gia phả họ Ngô, với mục tiêu hỗ trợ người dùng nắm được thông tin dòng họ một cách trực quan. Lý do lựa chọn đề tài xuất phát từ nhu cầu muốn tìm hiểu nguồn gốc của gia đình. Dự án cũng đã nêu rõ các mục tiêu nghiên cứu, nhằm đáp ứng yêu cầu của cả người dùng và quản trị viên, đồng thời giới hạn phạm vi trong các tính năng và kỹ thuật cốt lõi để đảm bảo tính khả thi.</w:t>
      </w:r>
    </w:p>
    <w:p w:rsidR="00D45B76" w:rsidRDefault="00000000">
      <w:pPr>
        <w:tabs>
          <w:tab w:val="left" w:pos="2491"/>
        </w:tabs>
      </w:pPr>
      <w:r>
        <w:t>Với những kết quả dự kiến đạt được, dự án hướng tới việc cung cấp một hệ thống hoàn thiện, hiện đại và dễ sử dụng. Chương I đã đặt nền tảng cơ bản, làm tiền đề cho các nội dung chi tiết trong các chương tiếp theo.</w:t>
      </w:r>
    </w:p>
    <w:p w:rsidR="006F3BA2" w:rsidRDefault="006F3BA2">
      <w:r>
        <w:br w:type="page"/>
      </w:r>
    </w:p>
    <w:p w:rsidR="00D45B76" w:rsidRDefault="00D45B76">
      <w:pPr>
        <w:tabs>
          <w:tab w:val="left" w:pos="2491"/>
        </w:tabs>
      </w:pPr>
    </w:p>
    <w:p w:rsidR="00D45B76" w:rsidRDefault="00000000">
      <w:pPr>
        <w:pStyle w:val="Heading1"/>
        <w:numPr>
          <w:ilvl w:val="0"/>
          <w:numId w:val="28"/>
        </w:numPr>
      </w:pPr>
      <w:bookmarkStart w:id="14" w:name="_heading=h.17dp8vu" w:colFirst="0" w:colLast="0"/>
      <w:bookmarkEnd w:id="14"/>
      <w:r>
        <w:t>KHẢO SÁT, PHÂN TÍCH HỆ THỐNG</w:t>
      </w:r>
    </w:p>
    <w:p w:rsidR="00D45B76" w:rsidRDefault="00000000">
      <w:pPr>
        <w:pStyle w:val="Heading2"/>
        <w:numPr>
          <w:ilvl w:val="1"/>
          <w:numId w:val="28"/>
        </w:numPr>
      </w:pPr>
      <w:bookmarkStart w:id="15" w:name="_heading=h.3rdcrjn" w:colFirst="0" w:colLast="0"/>
      <w:bookmarkEnd w:id="15"/>
      <w:r>
        <w:t>Khảo sát hệ thống</w:t>
      </w:r>
    </w:p>
    <w:p w:rsidR="00D45B76" w:rsidRDefault="00000000">
      <w:r>
        <w:t>Để truy cập và sử dụng các chức năng hệ thống, người dùng cần phải đăng nhập khi có tài khoản (tài khoản được cấp do admin khi đã có thông tin trong gia phả). Để tránh dữ liệu bị thay đổi mất kiểm soát, tài khoản được cấp chỉ có thể xem chi tiết mối quan hệ, chứ không được có hành động như thêm, sửa, xóa, những hành động này do tài khoản admin thực hiện. Trong năm,dòng họ có thể tổ chức sự kiện nào đó. Ngoài ra, cần có mục góp ý để các thành viên trong họ có thể đóng góp trực tiếp cho người phát triển.</w:t>
      </w:r>
    </w:p>
    <w:p w:rsidR="00D45B76" w:rsidRDefault="00000000">
      <w:pPr>
        <w:pStyle w:val="Heading2"/>
        <w:numPr>
          <w:ilvl w:val="1"/>
          <w:numId w:val="28"/>
        </w:numPr>
      </w:pPr>
      <w:bookmarkStart w:id="16" w:name="_heading=h.26in1rg" w:colFirst="0" w:colLast="0"/>
      <w:bookmarkEnd w:id="16"/>
      <w:r>
        <w:t>Yêu cầu chức năng</w:t>
      </w:r>
    </w:p>
    <w:p w:rsidR="00D45B76" w:rsidRDefault="00000000">
      <w:r>
        <w:t>Từ đoạn mô tả về hệ thống, ta có những chức này như sau:</w:t>
      </w:r>
    </w:p>
    <w:p w:rsidR="00D45B76" w:rsidRDefault="00000000">
      <w:pPr>
        <w:numPr>
          <w:ilvl w:val="0"/>
          <w:numId w:val="16"/>
        </w:numPr>
        <w:pBdr>
          <w:top w:val="nil"/>
          <w:left w:val="nil"/>
          <w:bottom w:val="nil"/>
          <w:right w:val="nil"/>
          <w:between w:val="nil"/>
        </w:pBdr>
        <w:ind w:left="714" w:hanging="357"/>
        <w:rPr>
          <w:color w:val="000000"/>
        </w:rPr>
      </w:pPr>
      <w:r>
        <w:rPr>
          <w:color w:val="000000"/>
        </w:rPr>
        <w:t>Đăng nhập</w:t>
      </w:r>
    </w:p>
    <w:p w:rsidR="00D45B76" w:rsidRDefault="00000000">
      <w:pPr>
        <w:numPr>
          <w:ilvl w:val="0"/>
          <w:numId w:val="16"/>
        </w:numPr>
        <w:pBdr>
          <w:top w:val="nil"/>
          <w:left w:val="nil"/>
          <w:bottom w:val="nil"/>
          <w:right w:val="nil"/>
          <w:between w:val="nil"/>
        </w:pBdr>
        <w:ind w:left="714" w:hanging="357"/>
        <w:rPr>
          <w:color w:val="000000"/>
        </w:rPr>
      </w:pPr>
      <w:r>
        <w:rPr>
          <w:color w:val="000000"/>
        </w:rPr>
        <w:t>Góp ý</w:t>
      </w:r>
    </w:p>
    <w:p w:rsidR="00D45B76" w:rsidRDefault="00000000">
      <w:pPr>
        <w:numPr>
          <w:ilvl w:val="0"/>
          <w:numId w:val="16"/>
        </w:numPr>
        <w:pBdr>
          <w:top w:val="nil"/>
          <w:left w:val="nil"/>
          <w:bottom w:val="nil"/>
          <w:right w:val="nil"/>
          <w:between w:val="nil"/>
        </w:pBdr>
        <w:ind w:left="714" w:hanging="357"/>
        <w:rPr>
          <w:color w:val="000000"/>
        </w:rPr>
      </w:pPr>
      <w:r>
        <w:rPr>
          <w:color w:val="000000"/>
        </w:rPr>
        <w:t>Xem chi tiết mối quan hệ</w:t>
      </w:r>
    </w:p>
    <w:p w:rsidR="00D45B76" w:rsidRDefault="00000000">
      <w:pPr>
        <w:numPr>
          <w:ilvl w:val="0"/>
          <w:numId w:val="16"/>
        </w:numPr>
        <w:pBdr>
          <w:top w:val="nil"/>
          <w:left w:val="nil"/>
          <w:bottom w:val="nil"/>
          <w:right w:val="nil"/>
          <w:between w:val="nil"/>
        </w:pBdr>
        <w:ind w:left="714" w:hanging="357"/>
        <w:rPr>
          <w:color w:val="000000"/>
        </w:rPr>
      </w:pPr>
      <w:r>
        <w:rPr>
          <w:color w:val="000000"/>
        </w:rPr>
        <w:t>Tìm kiếm người trong gia phả</w:t>
      </w:r>
    </w:p>
    <w:p w:rsidR="00D45B76" w:rsidRDefault="00000000">
      <w:pPr>
        <w:numPr>
          <w:ilvl w:val="0"/>
          <w:numId w:val="16"/>
        </w:numPr>
        <w:pBdr>
          <w:top w:val="nil"/>
          <w:left w:val="nil"/>
          <w:bottom w:val="nil"/>
          <w:right w:val="nil"/>
          <w:between w:val="nil"/>
        </w:pBdr>
        <w:ind w:left="714" w:hanging="357"/>
        <w:rPr>
          <w:color w:val="000000"/>
        </w:rPr>
      </w:pPr>
      <w:r>
        <w:rPr>
          <w:color w:val="000000"/>
        </w:rPr>
        <w:t>Thêm tiểu sử</w:t>
      </w:r>
    </w:p>
    <w:p w:rsidR="00D45B76" w:rsidRDefault="00000000">
      <w:pPr>
        <w:numPr>
          <w:ilvl w:val="0"/>
          <w:numId w:val="16"/>
        </w:numPr>
        <w:pBdr>
          <w:top w:val="nil"/>
          <w:left w:val="nil"/>
          <w:bottom w:val="nil"/>
          <w:right w:val="nil"/>
          <w:between w:val="nil"/>
        </w:pBdr>
        <w:ind w:left="714" w:hanging="357"/>
        <w:rPr>
          <w:color w:val="000000"/>
        </w:rPr>
      </w:pPr>
      <w:r>
        <w:rPr>
          <w:color w:val="000000"/>
        </w:rPr>
        <w:t>Quản lý mối quan hệ</w:t>
      </w:r>
    </w:p>
    <w:p w:rsidR="00D45B76" w:rsidRDefault="00000000">
      <w:pPr>
        <w:numPr>
          <w:ilvl w:val="0"/>
          <w:numId w:val="16"/>
        </w:numPr>
        <w:pBdr>
          <w:top w:val="nil"/>
          <w:left w:val="nil"/>
          <w:bottom w:val="nil"/>
          <w:right w:val="nil"/>
          <w:between w:val="nil"/>
        </w:pBdr>
        <w:ind w:left="714" w:hanging="357"/>
        <w:rPr>
          <w:color w:val="000000"/>
        </w:rPr>
      </w:pPr>
      <w:r>
        <w:rPr>
          <w:color w:val="000000"/>
        </w:rPr>
        <w:t>Cấp tài khoản</w:t>
      </w:r>
    </w:p>
    <w:p w:rsidR="00D45B76" w:rsidRDefault="00000000">
      <w:pPr>
        <w:numPr>
          <w:ilvl w:val="0"/>
          <w:numId w:val="16"/>
        </w:numPr>
        <w:pBdr>
          <w:top w:val="nil"/>
          <w:left w:val="nil"/>
          <w:bottom w:val="nil"/>
          <w:right w:val="nil"/>
          <w:between w:val="nil"/>
        </w:pBdr>
        <w:ind w:left="714" w:hanging="357"/>
        <w:rPr>
          <w:color w:val="000000"/>
        </w:rPr>
      </w:pPr>
      <w:r>
        <w:rPr>
          <w:color w:val="000000"/>
        </w:rPr>
        <w:t>Quản lý tài khoản</w:t>
      </w:r>
    </w:p>
    <w:p w:rsidR="00D45B76" w:rsidRDefault="00000000">
      <w:pPr>
        <w:numPr>
          <w:ilvl w:val="0"/>
          <w:numId w:val="16"/>
        </w:numPr>
        <w:pBdr>
          <w:top w:val="nil"/>
          <w:left w:val="nil"/>
          <w:bottom w:val="nil"/>
          <w:right w:val="nil"/>
          <w:between w:val="nil"/>
        </w:pBdr>
        <w:ind w:left="714" w:hanging="357"/>
        <w:rPr>
          <w:color w:val="000000"/>
        </w:rPr>
      </w:pPr>
      <w:r>
        <w:rPr>
          <w:color w:val="000000"/>
        </w:rPr>
        <w:t>Quản lý sự kiện</w:t>
      </w:r>
    </w:p>
    <w:p w:rsidR="00D45B76" w:rsidRDefault="00000000">
      <w:pPr>
        <w:numPr>
          <w:ilvl w:val="0"/>
          <w:numId w:val="16"/>
        </w:numPr>
        <w:pBdr>
          <w:top w:val="nil"/>
          <w:left w:val="nil"/>
          <w:bottom w:val="nil"/>
          <w:right w:val="nil"/>
          <w:between w:val="nil"/>
        </w:pBdr>
        <w:ind w:left="714" w:hanging="357"/>
        <w:rPr>
          <w:color w:val="000000"/>
        </w:rPr>
      </w:pPr>
      <w:r>
        <w:rPr>
          <w:color w:val="000000"/>
        </w:rPr>
        <w:t>Quản lý loại tài khoản</w:t>
      </w:r>
    </w:p>
    <w:p w:rsidR="00D45B76" w:rsidRDefault="00000000">
      <w:pPr>
        <w:pStyle w:val="Heading2"/>
        <w:numPr>
          <w:ilvl w:val="1"/>
          <w:numId w:val="28"/>
        </w:numPr>
      </w:pPr>
      <w:bookmarkStart w:id="17" w:name="_heading=h.lnxbz9" w:colFirst="0" w:colLast="0"/>
      <w:bookmarkEnd w:id="17"/>
      <w:r>
        <w:t>Yêu cầu phi chức năng</w:t>
      </w:r>
    </w:p>
    <w:p w:rsidR="00D45B76" w:rsidRDefault="00000000">
      <w:pPr>
        <w:numPr>
          <w:ilvl w:val="0"/>
          <w:numId w:val="17"/>
        </w:numPr>
        <w:pBdr>
          <w:top w:val="nil"/>
          <w:left w:val="nil"/>
          <w:bottom w:val="nil"/>
          <w:right w:val="nil"/>
          <w:between w:val="nil"/>
        </w:pBdr>
        <w:ind w:left="714" w:hanging="357"/>
      </w:pPr>
      <w:r>
        <w:rPr>
          <w:color w:val="000000"/>
        </w:rPr>
        <w:t>Giao diện thân thiện, dễ hiểu, và trực quan với người dùng. Cung cấp hướng dẫn rõ ràng khi xảy ra lỗi hoặc thực hiện các thao tác phức tạp.</w:t>
      </w:r>
    </w:p>
    <w:p w:rsidR="00D45B76" w:rsidRDefault="00000000">
      <w:pPr>
        <w:numPr>
          <w:ilvl w:val="0"/>
          <w:numId w:val="17"/>
        </w:numPr>
        <w:pBdr>
          <w:top w:val="nil"/>
          <w:left w:val="nil"/>
          <w:bottom w:val="nil"/>
          <w:right w:val="nil"/>
          <w:between w:val="nil"/>
        </w:pBdr>
        <w:ind w:left="714" w:hanging="357"/>
      </w:pPr>
      <w:r>
        <w:rPr>
          <w:color w:val="000000"/>
        </w:rPr>
        <w:t xml:space="preserve">Mọi thành viên của dòng họ khi được ghi thông tin vào gia phả đều phải có “Họ và tên”, “Ngày tháng năm sinh”, “Năm mất” (ghi theo Âm lịch - </w:t>
      </w:r>
      <w:r>
        <w:rPr>
          <w:color w:val="000000"/>
        </w:rPr>
        <w:lastRenderedPageBreak/>
        <w:t>nếu đã tạ thế), “Nơi an nghỉ/Nơi an táng”</w:t>
      </w:r>
    </w:p>
    <w:p w:rsidR="00D45B76" w:rsidRDefault="00000000">
      <w:pPr>
        <w:numPr>
          <w:ilvl w:val="0"/>
          <w:numId w:val="17"/>
        </w:numPr>
        <w:pBdr>
          <w:top w:val="nil"/>
          <w:left w:val="nil"/>
          <w:bottom w:val="nil"/>
          <w:right w:val="nil"/>
          <w:between w:val="nil"/>
        </w:pBdr>
        <w:ind w:left="714" w:hanging="357"/>
      </w:pPr>
      <w:r>
        <w:rPr>
          <w:color w:val="000000"/>
        </w:rPr>
        <w:t> Nếu con trai đã lấy vợ thì ghi họ tên, ngày tháng năm sinh của vợ, quê quán ở đâu và sinh được mấy người con. Tương tự thế, các con của người đó cũng sẽ cần ghi lại đầy đủ thông tin như bố, mẹ.</w:t>
      </w:r>
    </w:p>
    <w:p w:rsidR="00D45B76" w:rsidRDefault="00000000">
      <w:pPr>
        <w:numPr>
          <w:ilvl w:val="0"/>
          <w:numId w:val="17"/>
        </w:numPr>
        <w:pBdr>
          <w:top w:val="nil"/>
          <w:left w:val="nil"/>
          <w:bottom w:val="nil"/>
          <w:right w:val="nil"/>
          <w:between w:val="nil"/>
        </w:pBdr>
        <w:ind w:left="714" w:hanging="357"/>
      </w:pPr>
      <w:r>
        <w:rPr>
          <w:color w:val="000000"/>
        </w:rPr>
        <w:t xml:space="preserve"> Nếu là con gái của dòng họ thì cũng ghi họ tên, ngày tháng năm sinh, năm mất (nếu đã tạ thế), gả đi lấy chồng là ai, quê quán ở đâu, con cái là những ai, tên là gì là đủ, không ghi chú các đời sau đó nữa.</w:t>
      </w:r>
    </w:p>
    <w:p w:rsidR="00D45B76" w:rsidRDefault="00000000">
      <w:pPr>
        <w:pStyle w:val="Heading2"/>
        <w:numPr>
          <w:ilvl w:val="1"/>
          <w:numId w:val="28"/>
        </w:numPr>
      </w:pPr>
      <w:bookmarkStart w:id="18" w:name="_heading=h.35nkun2" w:colFirst="0" w:colLast="0"/>
      <w:bookmarkEnd w:id="18"/>
      <w:r>
        <w:t>Phân tích hệ thống</w:t>
      </w:r>
    </w:p>
    <w:p w:rsidR="00D45B76" w:rsidRDefault="00000000">
      <w:pPr>
        <w:pStyle w:val="Heading3"/>
        <w:numPr>
          <w:ilvl w:val="2"/>
          <w:numId w:val="28"/>
        </w:numPr>
      </w:pPr>
      <w:bookmarkStart w:id="19" w:name="_heading=h.1ksv4uv" w:colFirst="0" w:colLast="0"/>
      <w:bookmarkEnd w:id="19"/>
      <w:proofErr w:type="spellStart"/>
      <w:r>
        <w:t>Biểu</w:t>
      </w:r>
      <w:proofErr w:type="spellEnd"/>
      <w:r>
        <w:t xml:space="preserve"> </w:t>
      </w:r>
      <w:proofErr w:type="spellStart"/>
      <w:r>
        <w:t>đồ</w:t>
      </w:r>
      <w:proofErr w:type="spellEnd"/>
      <w:r>
        <w:t xml:space="preserve"> use case</w:t>
      </w:r>
    </w:p>
    <w:p w:rsidR="00D45B76" w:rsidRDefault="00000000">
      <w:pPr>
        <w:keepNext/>
        <w:ind w:left="0" w:firstLine="0"/>
        <w:jc w:val="center"/>
      </w:pPr>
      <w:r>
        <w:rPr>
          <w:noProof/>
        </w:rPr>
        <w:drawing>
          <wp:inline distT="0" distB="0" distL="0" distR="0">
            <wp:extent cx="5734050" cy="5257800"/>
            <wp:effectExtent l="0" t="0" r="0" b="0"/>
            <wp:docPr id="212196139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3"/>
                    <a:srcRect/>
                    <a:stretch>
                      <a:fillRect/>
                    </a:stretch>
                  </pic:blipFill>
                  <pic:spPr>
                    <a:xfrm>
                      <a:off x="0" y="0"/>
                      <a:ext cx="5734050" cy="5257800"/>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20" w:name="_heading=h.44sinio" w:colFirst="0" w:colLast="0"/>
      <w:bookmarkEnd w:id="20"/>
      <w:r>
        <w:rPr>
          <w:color w:val="000000"/>
          <w:sz w:val="24"/>
          <w:szCs w:val="24"/>
        </w:rPr>
        <w:t>Hình 1: Biểu đồ use case tổng quát</w:t>
      </w:r>
    </w:p>
    <w:p w:rsidR="00D45B76" w:rsidRDefault="00000000">
      <w:pPr>
        <w:pStyle w:val="Heading3"/>
        <w:numPr>
          <w:ilvl w:val="2"/>
          <w:numId w:val="28"/>
        </w:numPr>
      </w:pPr>
      <w:bookmarkStart w:id="21" w:name="_heading=h.2jxsxqh" w:colFirst="0" w:colLast="0"/>
      <w:bookmarkEnd w:id="21"/>
      <w:proofErr w:type="spellStart"/>
      <w:r>
        <w:lastRenderedPageBreak/>
        <w:t>Đặc</w:t>
      </w:r>
      <w:proofErr w:type="spellEnd"/>
      <w:r>
        <w:t xml:space="preserve"> </w:t>
      </w:r>
      <w:proofErr w:type="spellStart"/>
      <w:r>
        <w:t>tả</w:t>
      </w:r>
      <w:proofErr w:type="spellEnd"/>
      <w:r>
        <w:t xml:space="preserve"> use case</w:t>
      </w:r>
    </w:p>
    <w:p w:rsidR="00D45B76" w:rsidRDefault="00000000">
      <w:pPr>
        <w:pStyle w:val="Heading4"/>
        <w:numPr>
          <w:ilvl w:val="3"/>
          <w:numId w:val="28"/>
        </w:numPr>
      </w:pPr>
      <w:r>
        <w:t>Đặc tả use case đăng nhập</w:t>
      </w:r>
    </w:p>
    <w:tbl>
      <w:tblPr>
        <w:tblStyle w:val="af6"/>
        <w:tblW w:w="9010" w:type="dxa"/>
        <w:tblLayout w:type="fixed"/>
        <w:tblLook w:val="0400" w:firstRow="0" w:lastRow="0" w:firstColumn="0" w:lastColumn="0" w:noHBand="0" w:noVBand="1"/>
      </w:tblPr>
      <w:tblGrid>
        <w:gridCol w:w="1811"/>
        <w:gridCol w:w="7199"/>
      </w:tblGrid>
      <w:tr w:rsidR="00D45B76">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Tên use case</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Đăng nhập</w:t>
            </w:r>
          </w:p>
        </w:tc>
      </w:tr>
      <w:tr w:rsidR="00D45B76">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Mô tả</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Use case cho phép người dùng đăng nhập hệ thống</w:t>
            </w:r>
          </w:p>
        </w:tc>
      </w:tr>
      <w:tr w:rsidR="00D45B76">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Luồng sự kiện</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Luồng cơ bản: </w:t>
            </w:r>
          </w:p>
          <w:p w:rsidR="00D45B76" w:rsidRDefault="00000000">
            <w:pPr>
              <w:numPr>
                <w:ilvl w:val="0"/>
                <w:numId w:val="5"/>
              </w:numPr>
              <w:pBdr>
                <w:top w:val="nil"/>
                <w:left w:val="nil"/>
                <w:bottom w:val="nil"/>
                <w:right w:val="nil"/>
                <w:between w:val="nil"/>
              </w:pBdr>
              <w:spacing w:before="120"/>
              <w:ind w:left="714" w:hanging="357"/>
              <w:rPr>
                <w:color w:val="000000"/>
              </w:rPr>
            </w:pPr>
            <w:r>
              <w:rPr>
                <w:color w:val="000000"/>
              </w:rPr>
              <w:t>Người dùng truy cập vào trang chủ hoặc di chuyển đến vùng có form đăng nhập hoặc bấm vào nút đăng nhập trên thanh menu</w:t>
            </w:r>
          </w:p>
          <w:p w:rsidR="00D45B76" w:rsidRDefault="00000000">
            <w:pPr>
              <w:numPr>
                <w:ilvl w:val="0"/>
                <w:numId w:val="5"/>
              </w:numPr>
              <w:pBdr>
                <w:top w:val="nil"/>
                <w:left w:val="nil"/>
                <w:bottom w:val="nil"/>
                <w:right w:val="nil"/>
                <w:between w:val="nil"/>
              </w:pBdr>
              <w:spacing w:before="120"/>
              <w:ind w:left="714" w:hanging="357"/>
              <w:rPr>
                <w:color w:val="000000"/>
              </w:rPr>
            </w:pPr>
            <w:r>
              <w:rPr>
                <w:color w:val="000000"/>
              </w:rPr>
              <w:t>Người dùng điền đầy đủ thông tin đăng nhập: tài khoản và mật khẩu và chọn nút “đăng nhập”</w:t>
            </w:r>
          </w:p>
          <w:p w:rsidR="00D45B76" w:rsidRDefault="00000000">
            <w:pPr>
              <w:numPr>
                <w:ilvl w:val="0"/>
                <w:numId w:val="5"/>
              </w:numPr>
              <w:pBdr>
                <w:top w:val="nil"/>
                <w:left w:val="nil"/>
                <w:bottom w:val="nil"/>
                <w:right w:val="nil"/>
                <w:between w:val="nil"/>
              </w:pBdr>
              <w:spacing w:before="120"/>
              <w:ind w:left="714" w:hanging="357"/>
              <w:rPr>
                <w:color w:val="000000"/>
              </w:rPr>
            </w:pPr>
            <w:r>
              <w:rPr>
                <w:color w:val="000000"/>
              </w:rPr>
              <w:t>Hệ thống kiểm tra dữ liệu nhập vào </w:t>
            </w:r>
          </w:p>
          <w:p w:rsidR="00D45B76" w:rsidRDefault="00000000">
            <w:pPr>
              <w:numPr>
                <w:ilvl w:val="0"/>
                <w:numId w:val="5"/>
              </w:numPr>
              <w:pBdr>
                <w:top w:val="nil"/>
                <w:left w:val="nil"/>
                <w:bottom w:val="nil"/>
                <w:right w:val="nil"/>
                <w:between w:val="nil"/>
              </w:pBdr>
              <w:spacing w:before="120"/>
              <w:ind w:left="714" w:hanging="357"/>
              <w:rPr>
                <w:color w:val="000000"/>
              </w:rPr>
            </w:pPr>
            <w:r>
              <w:rPr>
                <w:color w:val="000000"/>
              </w:rPr>
              <w:t>Thông tin hợp lệ, hệ thống chuyển hướng đến trang gia phả. Use case kết thúc.</w:t>
            </w:r>
          </w:p>
          <w:p w:rsidR="00D45B76" w:rsidRDefault="00000000">
            <w:pPr>
              <w:spacing w:before="120"/>
              <w:ind w:left="0" w:firstLine="0"/>
            </w:pPr>
            <w:r>
              <w:t>Luồng rẽ nhánh:</w:t>
            </w:r>
          </w:p>
          <w:p w:rsidR="00D45B76" w:rsidRDefault="00000000">
            <w:pPr>
              <w:numPr>
                <w:ilvl w:val="0"/>
                <w:numId w:val="18"/>
              </w:numPr>
              <w:pBdr>
                <w:top w:val="nil"/>
                <w:left w:val="nil"/>
                <w:bottom w:val="nil"/>
                <w:right w:val="nil"/>
                <w:between w:val="nil"/>
              </w:pBdr>
              <w:spacing w:before="120"/>
              <w:rPr>
                <w:color w:val="000000"/>
              </w:rPr>
            </w:pPr>
            <w:r>
              <w:rPr>
                <w:color w:val="000000"/>
              </w:rPr>
              <w:t>Tại bước 3 luồng cơ bản: Hệ thống kiêm tra dữ liệu không hợp lệ sẽ thông báo lỗi. Use case kết thúc.</w:t>
            </w:r>
          </w:p>
          <w:p w:rsidR="00D45B76" w:rsidRDefault="00000000">
            <w:pPr>
              <w:numPr>
                <w:ilvl w:val="0"/>
                <w:numId w:val="18"/>
              </w:numPr>
              <w:pBdr>
                <w:top w:val="nil"/>
                <w:left w:val="nil"/>
                <w:bottom w:val="nil"/>
                <w:right w:val="nil"/>
                <w:between w:val="nil"/>
              </w:pBdr>
              <w:spacing w:before="120"/>
              <w:rPr>
                <w:color w:val="000000"/>
              </w:rPr>
            </w:pPr>
            <w:r>
              <w:rPr>
                <w:color w:val="000000"/>
              </w:rPr>
              <w:t>Tại bất kỳ bước nào trong luồng cơ bản, nếu không kết nối được với cơ sở dữ liệu thì hệ thống sẽ hiển thị một thông báo lỗi và use case kết thúc.</w:t>
            </w:r>
          </w:p>
        </w:tc>
      </w:tr>
      <w:tr w:rsidR="00D45B76">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Tiền điều kiện</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D45B76">
            <w:pPr>
              <w:ind w:left="0" w:firstLine="0"/>
            </w:pPr>
          </w:p>
        </w:tc>
      </w:tr>
      <w:tr w:rsidR="00D45B76">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Hậu điều kiện</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D45B76">
            <w:pPr>
              <w:keepNext/>
            </w:pPr>
          </w:p>
        </w:tc>
      </w:tr>
    </w:tbl>
    <w:p w:rsidR="00D45B76" w:rsidRDefault="00000000">
      <w:pPr>
        <w:pBdr>
          <w:top w:val="nil"/>
          <w:left w:val="nil"/>
          <w:bottom w:val="nil"/>
          <w:right w:val="nil"/>
          <w:between w:val="nil"/>
        </w:pBdr>
        <w:spacing w:after="200"/>
        <w:jc w:val="center"/>
        <w:rPr>
          <w:color w:val="000000"/>
          <w:sz w:val="24"/>
          <w:szCs w:val="24"/>
        </w:rPr>
      </w:pPr>
      <w:bookmarkStart w:id="22" w:name="_heading=h.z337ya" w:colFirst="0" w:colLast="0"/>
      <w:bookmarkEnd w:id="22"/>
      <w:r>
        <w:rPr>
          <w:color w:val="000000"/>
          <w:sz w:val="24"/>
          <w:szCs w:val="24"/>
        </w:rPr>
        <w:t>Bảng 1: Đặc tả use case đăng nhập</w:t>
      </w:r>
    </w:p>
    <w:p w:rsidR="00D45B76" w:rsidRDefault="00000000">
      <w:pPr>
        <w:keepNext/>
        <w:ind w:left="0" w:firstLine="0"/>
      </w:pPr>
      <w:r>
        <w:rPr>
          <w:noProof/>
        </w:rPr>
        <w:lastRenderedPageBreak/>
        <w:drawing>
          <wp:inline distT="0" distB="0" distL="0" distR="0">
            <wp:extent cx="5837175" cy="2362154"/>
            <wp:effectExtent l="0" t="0" r="0" b="0"/>
            <wp:docPr id="212196139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4"/>
                    <a:srcRect/>
                    <a:stretch>
                      <a:fillRect/>
                    </a:stretch>
                  </pic:blipFill>
                  <pic:spPr>
                    <a:xfrm>
                      <a:off x="0" y="0"/>
                      <a:ext cx="5837175" cy="2362154"/>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23" w:name="_heading=h.3j2qqm3" w:colFirst="0" w:colLast="0"/>
      <w:bookmarkEnd w:id="23"/>
      <w:r>
        <w:rPr>
          <w:color w:val="000000"/>
          <w:sz w:val="24"/>
          <w:szCs w:val="24"/>
        </w:rPr>
        <w:t>Hình 2:  Biểu đồ phân ra use case đăng nhập</w:t>
      </w:r>
    </w:p>
    <w:p w:rsidR="00D45B76" w:rsidRDefault="00D45B76">
      <w:pPr>
        <w:keepNext/>
        <w:ind w:left="0" w:firstLine="0"/>
      </w:pPr>
    </w:p>
    <w:p w:rsidR="00D45B76" w:rsidRDefault="00000000">
      <w:pPr>
        <w:pStyle w:val="Heading4"/>
        <w:numPr>
          <w:ilvl w:val="3"/>
          <w:numId w:val="28"/>
        </w:numPr>
      </w:pPr>
      <w:r>
        <w:t>Đặc tả use case góp ý</w:t>
      </w:r>
    </w:p>
    <w:tbl>
      <w:tblPr>
        <w:tblStyle w:val="af7"/>
        <w:tblW w:w="9010" w:type="dxa"/>
        <w:tblLayout w:type="fixed"/>
        <w:tblLook w:val="0400" w:firstRow="0" w:lastRow="0" w:firstColumn="0" w:lastColumn="0" w:noHBand="0" w:noVBand="1"/>
      </w:tblPr>
      <w:tblGrid>
        <w:gridCol w:w="1811"/>
        <w:gridCol w:w="7199"/>
      </w:tblGrid>
      <w:tr w:rsidR="00D45B76">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Tên use case</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Góp ý</w:t>
            </w:r>
          </w:p>
        </w:tc>
      </w:tr>
      <w:tr w:rsidR="00D45B76">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Mô tả</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Use case cho phép người dùng có thể đóng góp ý kiến để trang web cải thiện hơn</w:t>
            </w:r>
          </w:p>
        </w:tc>
      </w:tr>
      <w:tr w:rsidR="00D45B76">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Luồng sự kiện</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Luồng cơ bản: </w:t>
            </w:r>
          </w:p>
          <w:p w:rsidR="00D45B76" w:rsidRDefault="00000000">
            <w:pPr>
              <w:numPr>
                <w:ilvl w:val="0"/>
                <w:numId w:val="6"/>
              </w:numPr>
              <w:pBdr>
                <w:top w:val="nil"/>
                <w:left w:val="nil"/>
                <w:bottom w:val="nil"/>
                <w:right w:val="nil"/>
                <w:between w:val="nil"/>
              </w:pBdr>
              <w:spacing w:before="120"/>
              <w:ind w:left="714" w:hanging="357"/>
              <w:rPr>
                <w:color w:val="000000"/>
              </w:rPr>
            </w:pPr>
            <w:r>
              <w:rPr>
                <w:color w:val="000000"/>
              </w:rPr>
              <w:t>Người dùng truy cập vào trang chủ và kích chuột vào menu “Góp ý” hoặc di chuyển xuống vùng góp ý</w:t>
            </w:r>
          </w:p>
          <w:p w:rsidR="00D45B76" w:rsidRDefault="00000000">
            <w:pPr>
              <w:numPr>
                <w:ilvl w:val="0"/>
                <w:numId w:val="6"/>
              </w:numPr>
              <w:pBdr>
                <w:top w:val="nil"/>
                <w:left w:val="nil"/>
                <w:bottom w:val="nil"/>
                <w:right w:val="nil"/>
                <w:between w:val="nil"/>
              </w:pBdr>
              <w:spacing w:before="120"/>
              <w:ind w:left="714" w:hanging="357"/>
              <w:rPr>
                <w:color w:val="000000"/>
              </w:rPr>
            </w:pPr>
            <w:r>
              <w:rPr>
                <w:color w:val="000000"/>
              </w:rPr>
              <w:t>Người dùng điền đầy đủ thông tin góp ý: email, số điện thoại, họ và tên, nội dung góp ý và chọn nút “Góp ý”</w:t>
            </w:r>
          </w:p>
          <w:p w:rsidR="00D45B76" w:rsidRDefault="00000000">
            <w:pPr>
              <w:numPr>
                <w:ilvl w:val="0"/>
                <w:numId w:val="6"/>
              </w:numPr>
              <w:pBdr>
                <w:top w:val="nil"/>
                <w:left w:val="nil"/>
                <w:bottom w:val="nil"/>
                <w:right w:val="nil"/>
                <w:between w:val="nil"/>
              </w:pBdr>
              <w:spacing w:before="120"/>
              <w:ind w:left="714" w:hanging="357"/>
              <w:rPr>
                <w:color w:val="000000"/>
              </w:rPr>
            </w:pPr>
            <w:r>
              <w:rPr>
                <w:color w:val="000000"/>
              </w:rPr>
              <w:t>Hệ thống kiểm tra dữ liệu nhập vào </w:t>
            </w:r>
          </w:p>
          <w:p w:rsidR="00D45B76" w:rsidRDefault="00000000">
            <w:pPr>
              <w:numPr>
                <w:ilvl w:val="0"/>
                <w:numId w:val="6"/>
              </w:numPr>
              <w:pBdr>
                <w:top w:val="nil"/>
                <w:left w:val="nil"/>
                <w:bottom w:val="nil"/>
                <w:right w:val="nil"/>
                <w:between w:val="nil"/>
              </w:pBdr>
              <w:spacing w:before="120"/>
              <w:ind w:left="714" w:hanging="357"/>
              <w:rPr>
                <w:color w:val="000000"/>
              </w:rPr>
            </w:pPr>
            <w:r>
              <w:rPr>
                <w:color w:val="000000"/>
              </w:rPr>
              <w:t>Hệ thống ghi nhận thông tin và thông báo cảm ơn</w:t>
            </w:r>
          </w:p>
          <w:p w:rsidR="00D45B76" w:rsidRDefault="00000000">
            <w:pPr>
              <w:numPr>
                <w:ilvl w:val="0"/>
                <w:numId w:val="6"/>
              </w:numPr>
              <w:pBdr>
                <w:top w:val="nil"/>
                <w:left w:val="nil"/>
                <w:bottom w:val="nil"/>
                <w:right w:val="nil"/>
                <w:between w:val="nil"/>
              </w:pBdr>
              <w:spacing w:before="120"/>
              <w:ind w:left="714" w:hanging="357"/>
              <w:rPr>
                <w:color w:val="000000"/>
              </w:rPr>
            </w:pPr>
            <w:r>
              <w:rPr>
                <w:color w:val="000000"/>
              </w:rPr>
              <w:t>Use case kết thúc.</w:t>
            </w:r>
          </w:p>
          <w:p w:rsidR="00D45B76" w:rsidRDefault="00000000">
            <w:pPr>
              <w:spacing w:before="120"/>
              <w:ind w:left="0" w:firstLine="0"/>
            </w:pPr>
            <w:r>
              <w:t>Luồng rẽ nhánh:</w:t>
            </w:r>
          </w:p>
          <w:p w:rsidR="00D45B76" w:rsidRDefault="00000000">
            <w:pPr>
              <w:numPr>
                <w:ilvl w:val="0"/>
                <w:numId w:val="19"/>
              </w:numPr>
              <w:pBdr>
                <w:top w:val="nil"/>
                <w:left w:val="nil"/>
                <w:bottom w:val="nil"/>
                <w:right w:val="nil"/>
                <w:between w:val="nil"/>
              </w:pBdr>
              <w:spacing w:before="120"/>
              <w:rPr>
                <w:color w:val="000000"/>
              </w:rPr>
            </w:pPr>
            <w:r>
              <w:rPr>
                <w:color w:val="000000"/>
              </w:rPr>
              <w:t xml:space="preserve">Tại bước 4 ở luồng cơ bản: Nếu người dùng nhập sai định dạng các trường. Hệ thống thông báo lỗi định dạng </w:t>
            </w:r>
            <w:r>
              <w:rPr>
                <w:color w:val="000000"/>
              </w:rPr>
              <w:lastRenderedPageBreak/>
              <w:t>ở dưới ô nhập dữ liệu.</w:t>
            </w:r>
          </w:p>
          <w:p w:rsidR="00D45B76" w:rsidRDefault="00000000">
            <w:pPr>
              <w:numPr>
                <w:ilvl w:val="0"/>
                <w:numId w:val="19"/>
              </w:numPr>
              <w:pBdr>
                <w:top w:val="nil"/>
                <w:left w:val="nil"/>
                <w:bottom w:val="nil"/>
                <w:right w:val="nil"/>
                <w:between w:val="nil"/>
              </w:pBdr>
              <w:spacing w:before="120"/>
              <w:rPr>
                <w:color w:val="000000"/>
              </w:rPr>
            </w:pPr>
            <w:r>
              <w:rPr>
                <w:color w:val="000000"/>
              </w:rPr>
              <w:t>Tại bất kỳ bước nào trong luồng cơ bản, nếu không kết nối được với cơ sở dữ liệu thì hệ thống sẽ hiển thị một thông báo lỗi và use case kết thúc.</w:t>
            </w:r>
          </w:p>
        </w:tc>
      </w:tr>
      <w:tr w:rsidR="00D45B76">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lastRenderedPageBreak/>
              <w:t>Tiền điều kiện</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numPr>
                <w:ilvl w:val="0"/>
                <w:numId w:val="3"/>
              </w:numPr>
            </w:pPr>
            <w:r>
              <w:t>Người dùng đã truy cập vào trang chủ.</w:t>
            </w:r>
          </w:p>
          <w:p w:rsidR="00D45B76" w:rsidRDefault="00D45B76"/>
        </w:tc>
      </w:tr>
      <w:tr w:rsidR="00D45B76">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Hậu điều kiện</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D45B76">
            <w:pPr>
              <w:keepNext/>
              <w:ind w:left="0" w:firstLine="0"/>
            </w:pPr>
          </w:p>
        </w:tc>
      </w:tr>
    </w:tbl>
    <w:p w:rsidR="00D45B76" w:rsidRDefault="00000000">
      <w:pPr>
        <w:pBdr>
          <w:top w:val="nil"/>
          <w:left w:val="nil"/>
          <w:bottom w:val="nil"/>
          <w:right w:val="nil"/>
          <w:between w:val="nil"/>
        </w:pBdr>
        <w:spacing w:after="200"/>
        <w:jc w:val="center"/>
        <w:rPr>
          <w:color w:val="000000"/>
          <w:sz w:val="24"/>
          <w:szCs w:val="24"/>
        </w:rPr>
      </w:pPr>
      <w:bookmarkStart w:id="24" w:name="_heading=h.1y810tw" w:colFirst="0" w:colLast="0"/>
      <w:bookmarkEnd w:id="24"/>
      <w:r>
        <w:rPr>
          <w:color w:val="000000"/>
          <w:sz w:val="24"/>
          <w:szCs w:val="24"/>
        </w:rPr>
        <w:t>Bảng 2: Đặc tả use case góp ý</w:t>
      </w:r>
    </w:p>
    <w:p w:rsidR="00D45B76" w:rsidRDefault="00000000">
      <w:pPr>
        <w:keepNext/>
        <w:ind w:left="0" w:firstLine="0"/>
      </w:pPr>
      <w:r>
        <w:rPr>
          <w:noProof/>
        </w:rPr>
        <w:drawing>
          <wp:inline distT="0" distB="0" distL="0" distR="0">
            <wp:extent cx="5835650" cy="3359785"/>
            <wp:effectExtent l="0" t="0" r="0" b="0"/>
            <wp:docPr id="212196139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5"/>
                    <a:srcRect/>
                    <a:stretch>
                      <a:fillRect/>
                    </a:stretch>
                  </pic:blipFill>
                  <pic:spPr>
                    <a:xfrm>
                      <a:off x="0" y="0"/>
                      <a:ext cx="5835650" cy="3359785"/>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25" w:name="_heading=h.4i7ojhp" w:colFirst="0" w:colLast="0"/>
      <w:bookmarkEnd w:id="25"/>
      <w:r>
        <w:rPr>
          <w:color w:val="000000"/>
          <w:sz w:val="24"/>
          <w:szCs w:val="24"/>
        </w:rPr>
        <w:t>Hình 3: Biểu đồ phân ra use case góp ý</w:t>
      </w:r>
    </w:p>
    <w:p w:rsidR="00D45B76" w:rsidRDefault="00000000">
      <w:pPr>
        <w:pStyle w:val="Heading4"/>
        <w:numPr>
          <w:ilvl w:val="3"/>
          <w:numId w:val="28"/>
        </w:numPr>
      </w:pPr>
      <w:r>
        <w:t>Đặc tả use case thêm tiểu sử</w:t>
      </w:r>
    </w:p>
    <w:tbl>
      <w:tblPr>
        <w:tblStyle w:val="af8"/>
        <w:tblW w:w="9010" w:type="dxa"/>
        <w:tblLayout w:type="fixed"/>
        <w:tblLook w:val="0400" w:firstRow="0" w:lastRow="0" w:firstColumn="0" w:lastColumn="0" w:noHBand="0" w:noVBand="1"/>
      </w:tblPr>
      <w:tblGrid>
        <w:gridCol w:w="1811"/>
        <w:gridCol w:w="7199"/>
      </w:tblGrid>
      <w:tr w:rsidR="00D45B76">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Tên use case</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Thêm tiểu sử</w:t>
            </w:r>
          </w:p>
        </w:tc>
      </w:tr>
      <w:tr w:rsidR="00D45B76">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Mô tả</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Use case cho phép người dùng bổ sung hoặc cập nhật tiểu sử của thành viên trong gia phả</w:t>
            </w:r>
          </w:p>
        </w:tc>
      </w:tr>
      <w:tr w:rsidR="00D45B76">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Luồng sự kiện</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Luồng cơ bản: </w:t>
            </w:r>
          </w:p>
          <w:p w:rsidR="00D45B76" w:rsidRDefault="00000000">
            <w:pPr>
              <w:numPr>
                <w:ilvl w:val="0"/>
                <w:numId w:val="7"/>
              </w:numPr>
              <w:pBdr>
                <w:top w:val="nil"/>
                <w:left w:val="nil"/>
                <w:bottom w:val="nil"/>
                <w:right w:val="nil"/>
                <w:between w:val="nil"/>
              </w:pBdr>
              <w:spacing w:before="120"/>
              <w:ind w:left="714" w:hanging="357"/>
              <w:rPr>
                <w:color w:val="000000"/>
              </w:rPr>
            </w:pPr>
            <w:r>
              <w:rPr>
                <w:color w:val="000000"/>
              </w:rPr>
              <w:lastRenderedPageBreak/>
              <w:t>Người dùng truy cập trang gia phả.</w:t>
            </w:r>
          </w:p>
          <w:p w:rsidR="00D45B76" w:rsidRDefault="00000000">
            <w:pPr>
              <w:numPr>
                <w:ilvl w:val="0"/>
                <w:numId w:val="7"/>
              </w:numPr>
              <w:pBdr>
                <w:top w:val="nil"/>
                <w:left w:val="nil"/>
                <w:bottom w:val="nil"/>
                <w:right w:val="nil"/>
                <w:between w:val="nil"/>
              </w:pBdr>
              <w:spacing w:before="120"/>
              <w:ind w:left="714" w:hanging="357"/>
              <w:rPr>
                <w:color w:val="000000"/>
              </w:rPr>
            </w:pPr>
            <w:r>
              <w:rPr>
                <w:color w:val="000000"/>
              </w:rPr>
              <w:t>Người dùng kích vào biểu tượng thêm tiểu sử.</w:t>
            </w:r>
          </w:p>
          <w:p w:rsidR="00D45B76" w:rsidRDefault="00000000">
            <w:pPr>
              <w:numPr>
                <w:ilvl w:val="0"/>
                <w:numId w:val="7"/>
              </w:numPr>
              <w:pBdr>
                <w:top w:val="nil"/>
                <w:left w:val="nil"/>
                <w:bottom w:val="nil"/>
                <w:right w:val="nil"/>
                <w:between w:val="nil"/>
              </w:pBdr>
              <w:spacing w:before="120"/>
              <w:ind w:left="714" w:hanging="357"/>
              <w:rPr>
                <w:color w:val="000000"/>
              </w:rPr>
            </w:pPr>
            <w:r>
              <w:rPr>
                <w:color w:val="000000"/>
              </w:rPr>
              <w:t>Người dùng có thể thêm (nếu chưa có thông tin), sửa tiểu sử của 1 thành viên trong gia phả.</w:t>
            </w:r>
          </w:p>
          <w:p w:rsidR="00D45B76" w:rsidRDefault="00000000">
            <w:pPr>
              <w:numPr>
                <w:ilvl w:val="0"/>
                <w:numId w:val="7"/>
              </w:numPr>
              <w:pBdr>
                <w:top w:val="nil"/>
                <w:left w:val="nil"/>
                <w:bottom w:val="nil"/>
                <w:right w:val="nil"/>
                <w:between w:val="nil"/>
              </w:pBdr>
              <w:spacing w:before="120"/>
              <w:ind w:left="714" w:hanging="357"/>
              <w:rPr>
                <w:color w:val="000000"/>
              </w:rPr>
            </w:pPr>
            <w:r>
              <w:rPr>
                <w:color w:val="000000"/>
              </w:rPr>
              <w:t>Người dùng có thể sửa thông tin cá nhân của đối tượng đang thêm tiểu sử và bấm nút “Lưu”.</w:t>
            </w:r>
          </w:p>
          <w:p w:rsidR="00D45B76" w:rsidRDefault="00000000">
            <w:pPr>
              <w:numPr>
                <w:ilvl w:val="0"/>
                <w:numId w:val="7"/>
              </w:numPr>
              <w:pBdr>
                <w:top w:val="nil"/>
                <w:left w:val="nil"/>
                <w:bottom w:val="nil"/>
                <w:right w:val="nil"/>
                <w:between w:val="nil"/>
              </w:pBdr>
              <w:spacing w:before="120"/>
              <w:ind w:left="714" w:hanging="357"/>
              <w:rPr>
                <w:color w:val="000000"/>
              </w:rPr>
            </w:pPr>
            <w:r>
              <w:rPr>
                <w:color w:val="000000"/>
              </w:rPr>
              <w:t>Hệ thống kiểm tra thông tin người dùng nhập và xử lý.  </w:t>
            </w:r>
          </w:p>
          <w:p w:rsidR="00D45B76" w:rsidRDefault="00000000">
            <w:pPr>
              <w:widowControl/>
              <w:numPr>
                <w:ilvl w:val="0"/>
                <w:numId w:val="7"/>
              </w:numPr>
              <w:pBdr>
                <w:top w:val="nil"/>
                <w:left w:val="nil"/>
                <w:bottom w:val="nil"/>
                <w:right w:val="nil"/>
                <w:between w:val="nil"/>
              </w:pBdr>
              <w:spacing w:before="120" w:line="240" w:lineRule="auto"/>
              <w:ind w:left="714" w:hanging="357"/>
              <w:rPr>
                <w:color w:val="000000"/>
              </w:rPr>
            </w:pPr>
            <w:r>
              <w:rPr>
                <w:color w:val="000000"/>
              </w:rPr>
              <w:t>Hệ thống hiển thị thông báo thay đổi thành công.</w:t>
            </w:r>
          </w:p>
          <w:p w:rsidR="00D45B76" w:rsidRDefault="00000000">
            <w:pPr>
              <w:widowControl/>
              <w:numPr>
                <w:ilvl w:val="0"/>
                <w:numId w:val="7"/>
              </w:numPr>
              <w:pBdr>
                <w:top w:val="nil"/>
                <w:left w:val="nil"/>
                <w:bottom w:val="nil"/>
                <w:right w:val="nil"/>
                <w:between w:val="nil"/>
              </w:pBdr>
              <w:spacing w:before="120" w:line="240" w:lineRule="auto"/>
              <w:ind w:left="714" w:hanging="357"/>
              <w:rPr>
                <w:color w:val="000000"/>
              </w:rPr>
            </w:pPr>
            <w:r>
              <w:rPr>
                <w:color w:val="000000"/>
              </w:rPr>
              <w:t>Use case kết thúc</w:t>
            </w:r>
          </w:p>
          <w:p w:rsidR="00D45B76" w:rsidRDefault="00000000">
            <w:pPr>
              <w:widowControl/>
              <w:pBdr>
                <w:top w:val="nil"/>
                <w:left w:val="nil"/>
                <w:bottom w:val="nil"/>
                <w:right w:val="nil"/>
                <w:between w:val="nil"/>
              </w:pBdr>
              <w:spacing w:before="120" w:line="240" w:lineRule="auto"/>
              <w:ind w:left="0" w:firstLine="0"/>
              <w:jc w:val="left"/>
              <w:rPr>
                <w:color w:val="000000"/>
              </w:rPr>
            </w:pPr>
            <w:r>
              <w:rPr>
                <w:color w:val="000000"/>
              </w:rPr>
              <w:t>Luồng rẽ nhánh:</w:t>
            </w:r>
          </w:p>
          <w:p w:rsidR="00D45B76" w:rsidRDefault="00000000">
            <w:pPr>
              <w:widowControl/>
              <w:numPr>
                <w:ilvl w:val="0"/>
                <w:numId w:val="20"/>
              </w:numPr>
              <w:pBdr>
                <w:top w:val="nil"/>
                <w:left w:val="nil"/>
                <w:bottom w:val="nil"/>
                <w:right w:val="nil"/>
                <w:between w:val="nil"/>
              </w:pBdr>
              <w:spacing w:before="120" w:line="240" w:lineRule="auto"/>
              <w:jc w:val="left"/>
              <w:rPr>
                <w:color w:val="000000"/>
              </w:rPr>
            </w:pPr>
            <w:r>
              <w:rPr>
                <w:color w:val="000000"/>
              </w:rPr>
              <w:t>Tại bước 5 ở luồng cơ bản: Nếu thông tin không hợp lệ, hệ thống thông báo lỗi và yêu cầu nhập lại hoặc kích nút “Thoát” để kết thúc</w:t>
            </w:r>
          </w:p>
          <w:p w:rsidR="00D45B76" w:rsidRDefault="00000000">
            <w:pPr>
              <w:widowControl/>
              <w:numPr>
                <w:ilvl w:val="0"/>
                <w:numId w:val="20"/>
              </w:numPr>
              <w:pBdr>
                <w:top w:val="nil"/>
                <w:left w:val="nil"/>
                <w:bottom w:val="nil"/>
                <w:right w:val="nil"/>
                <w:between w:val="nil"/>
              </w:pBdr>
              <w:spacing w:before="120" w:line="240" w:lineRule="auto"/>
              <w:rPr>
                <w:color w:val="000000"/>
              </w:rPr>
            </w:pPr>
            <w:r>
              <w:rPr>
                <w:color w:val="000000"/>
              </w:rPr>
              <w:t>Tại bất kỳ bước nào trong luồng cơ bản, nếu không kết nối được với cơ sở dữ liệu thì hệ thống sẽ hiển thị một thông báo lỗi và use case kết thúc.</w:t>
            </w:r>
          </w:p>
          <w:p w:rsidR="00D45B76" w:rsidRDefault="00D45B76">
            <w:pPr>
              <w:ind w:left="720" w:firstLine="0"/>
            </w:pPr>
          </w:p>
        </w:tc>
      </w:tr>
      <w:tr w:rsidR="00D45B76">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jc w:val="left"/>
            </w:pPr>
            <w:r>
              <w:lastRenderedPageBreak/>
              <w:t>Các yêu cầu đặc biệt</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numPr>
                <w:ilvl w:val="0"/>
                <w:numId w:val="17"/>
              </w:numPr>
              <w:pBdr>
                <w:top w:val="nil"/>
                <w:left w:val="nil"/>
                <w:bottom w:val="nil"/>
                <w:right w:val="nil"/>
                <w:between w:val="nil"/>
              </w:pBdr>
              <w:ind w:left="714" w:hanging="357"/>
            </w:pPr>
            <w:r>
              <w:rPr>
                <w:color w:val="000000"/>
              </w:rPr>
              <w:t>Người dùng chỉ được thêm tiểu sử của chính mình.</w:t>
            </w:r>
          </w:p>
          <w:p w:rsidR="00D45B76" w:rsidRDefault="00000000">
            <w:pPr>
              <w:numPr>
                <w:ilvl w:val="0"/>
                <w:numId w:val="17"/>
              </w:numPr>
              <w:pBdr>
                <w:top w:val="nil"/>
                <w:left w:val="nil"/>
                <w:bottom w:val="nil"/>
                <w:right w:val="nil"/>
                <w:between w:val="nil"/>
              </w:pBdr>
              <w:ind w:left="714" w:hanging="357"/>
            </w:pPr>
            <w:r>
              <w:rPr>
                <w:color w:val="000000"/>
              </w:rPr>
              <w:t>Admin có thể thêm được cho tất cả thành viên trong gia phả</w:t>
            </w:r>
          </w:p>
        </w:tc>
      </w:tr>
      <w:tr w:rsidR="00D45B76">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Tiền điều kiện</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numPr>
                <w:ilvl w:val="0"/>
                <w:numId w:val="3"/>
              </w:numPr>
            </w:pPr>
            <w:r>
              <w:t>Người dùng đã đăng nhập thành công.</w:t>
            </w:r>
          </w:p>
          <w:p w:rsidR="00D45B76" w:rsidRDefault="00000000">
            <w:pPr>
              <w:widowControl/>
              <w:numPr>
                <w:ilvl w:val="0"/>
                <w:numId w:val="3"/>
              </w:numPr>
              <w:pBdr>
                <w:top w:val="nil"/>
                <w:left w:val="nil"/>
                <w:bottom w:val="nil"/>
                <w:right w:val="nil"/>
                <w:between w:val="nil"/>
              </w:pBdr>
              <w:spacing w:line="240" w:lineRule="auto"/>
              <w:rPr>
                <w:color w:val="000000"/>
              </w:rPr>
            </w:pPr>
            <w:r>
              <w:rPr>
                <w:color w:val="000000"/>
              </w:rPr>
              <w:t>Hệ thống có cơ sở dữ liệu chứa thông tin cá nhân của người dùng.</w:t>
            </w:r>
          </w:p>
        </w:tc>
      </w:tr>
      <w:tr w:rsidR="00D45B76">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Hậu điều kiện</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D45B76">
            <w:pPr>
              <w:keepNext/>
              <w:widowControl/>
              <w:pBdr>
                <w:top w:val="nil"/>
                <w:left w:val="nil"/>
                <w:bottom w:val="nil"/>
                <w:right w:val="nil"/>
                <w:between w:val="nil"/>
              </w:pBdr>
              <w:spacing w:line="240" w:lineRule="auto"/>
              <w:ind w:left="0" w:firstLine="0"/>
              <w:rPr>
                <w:color w:val="000000"/>
              </w:rPr>
            </w:pPr>
          </w:p>
        </w:tc>
      </w:tr>
    </w:tbl>
    <w:p w:rsidR="00D45B76" w:rsidRDefault="00000000">
      <w:pPr>
        <w:pBdr>
          <w:top w:val="nil"/>
          <w:left w:val="nil"/>
          <w:bottom w:val="nil"/>
          <w:right w:val="nil"/>
          <w:between w:val="nil"/>
        </w:pBdr>
        <w:spacing w:after="200"/>
        <w:jc w:val="center"/>
        <w:rPr>
          <w:color w:val="000000"/>
          <w:sz w:val="24"/>
          <w:szCs w:val="24"/>
        </w:rPr>
      </w:pPr>
      <w:bookmarkStart w:id="26" w:name="_heading=h.2xcytpi" w:colFirst="0" w:colLast="0"/>
      <w:bookmarkEnd w:id="26"/>
      <w:r>
        <w:rPr>
          <w:color w:val="000000"/>
          <w:sz w:val="24"/>
          <w:szCs w:val="24"/>
        </w:rPr>
        <w:t>Bảng 3: Đặc tả use case thêm tiểu sử</w:t>
      </w:r>
    </w:p>
    <w:p w:rsidR="00D45B76" w:rsidRDefault="00000000">
      <w:pPr>
        <w:keepNext/>
        <w:ind w:left="0" w:firstLine="0"/>
      </w:pPr>
      <w:r>
        <w:rPr>
          <w:noProof/>
        </w:rPr>
        <w:lastRenderedPageBreak/>
        <w:drawing>
          <wp:inline distT="0" distB="0" distL="0" distR="0">
            <wp:extent cx="5835650" cy="1776095"/>
            <wp:effectExtent l="0" t="0" r="0" b="0"/>
            <wp:docPr id="212196139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
                    <a:srcRect/>
                    <a:stretch>
                      <a:fillRect/>
                    </a:stretch>
                  </pic:blipFill>
                  <pic:spPr>
                    <a:xfrm>
                      <a:off x="0" y="0"/>
                      <a:ext cx="5835650" cy="1776095"/>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27" w:name="_heading=h.1ci93xb" w:colFirst="0" w:colLast="0"/>
      <w:bookmarkEnd w:id="27"/>
      <w:r>
        <w:rPr>
          <w:color w:val="000000"/>
          <w:sz w:val="24"/>
          <w:szCs w:val="24"/>
        </w:rPr>
        <w:t>Hình 4: Biểu đồ phân rã use case thêm tiểu sử</w:t>
      </w:r>
    </w:p>
    <w:p w:rsidR="00D45B76" w:rsidRDefault="00000000">
      <w:pPr>
        <w:pStyle w:val="Heading4"/>
        <w:numPr>
          <w:ilvl w:val="3"/>
          <w:numId w:val="28"/>
        </w:numPr>
      </w:pPr>
      <w:r>
        <w:t>Đặc tả use case xem chi tiết mối quan hệ</w:t>
      </w:r>
    </w:p>
    <w:tbl>
      <w:tblPr>
        <w:tblStyle w:val="af9"/>
        <w:tblW w:w="9010" w:type="dxa"/>
        <w:tblLayout w:type="fixed"/>
        <w:tblLook w:val="0400" w:firstRow="0" w:lastRow="0" w:firstColumn="0" w:lastColumn="0" w:noHBand="0" w:noVBand="1"/>
      </w:tblPr>
      <w:tblGrid>
        <w:gridCol w:w="1811"/>
        <w:gridCol w:w="7199"/>
      </w:tblGrid>
      <w:tr w:rsidR="00D45B76">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Tên use case</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Xem chi tiết mối quan hệ</w:t>
            </w:r>
          </w:p>
        </w:tc>
      </w:tr>
      <w:tr w:rsidR="00D45B76">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Mô tả</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Use case cho phép người dùng xem các mối quan hệ xung quanh thành viên đã chọn</w:t>
            </w:r>
          </w:p>
        </w:tc>
      </w:tr>
      <w:tr w:rsidR="00D45B76">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Luồng sự kiện</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spacing w:before="120"/>
              <w:ind w:left="0" w:firstLine="0"/>
            </w:pPr>
            <w:r>
              <w:t>Luồng cơ bản: </w:t>
            </w:r>
          </w:p>
          <w:p w:rsidR="00D45B76" w:rsidRDefault="00000000">
            <w:pPr>
              <w:numPr>
                <w:ilvl w:val="0"/>
                <w:numId w:val="8"/>
              </w:numPr>
              <w:pBdr>
                <w:top w:val="nil"/>
                <w:left w:val="nil"/>
                <w:bottom w:val="nil"/>
                <w:right w:val="nil"/>
                <w:between w:val="nil"/>
              </w:pBdr>
              <w:spacing w:before="120"/>
              <w:rPr>
                <w:color w:val="000000"/>
              </w:rPr>
            </w:pPr>
            <w:r>
              <w:rPr>
                <w:color w:val="000000"/>
              </w:rPr>
              <w:t>Người dùng truy cập vào trang gia phả</w:t>
            </w:r>
          </w:p>
          <w:p w:rsidR="00D45B76" w:rsidRDefault="00000000">
            <w:pPr>
              <w:numPr>
                <w:ilvl w:val="0"/>
                <w:numId w:val="8"/>
              </w:numPr>
              <w:pBdr>
                <w:top w:val="nil"/>
                <w:left w:val="nil"/>
                <w:bottom w:val="nil"/>
                <w:right w:val="nil"/>
                <w:between w:val="nil"/>
              </w:pBdr>
              <w:spacing w:before="120"/>
              <w:rPr>
                <w:color w:val="000000"/>
              </w:rPr>
            </w:pPr>
            <w:r>
              <w:rPr>
                <w:color w:val="000000"/>
              </w:rPr>
              <w:t>Người dùng kích chuột vào tên của người bất kỳ có trong cây gia phả</w:t>
            </w:r>
          </w:p>
          <w:p w:rsidR="00D45B76" w:rsidRDefault="00000000">
            <w:pPr>
              <w:numPr>
                <w:ilvl w:val="0"/>
                <w:numId w:val="8"/>
              </w:numPr>
              <w:pBdr>
                <w:top w:val="nil"/>
                <w:left w:val="nil"/>
                <w:bottom w:val="nil"/>
                <w:right w:val="nil"/>
                <w:between w:val="nil"/>
              </w:pBdr>
              <w:spacing w:before="120"/>
              <w:rPr>
                <w:color w:val="000000"/>
              </w:rPr>
            </w:pPr>
            <w:r>
              <w:rPr>
                <w:color w:val="000000"/>
              </w:rPr>
              <w:t>Hệ thống kiểm tra thông tin mối quan hệ xung quanh người đó như bố mẹ, anh chị em, vợ con và hiển thị lên màn hình</w:t>
            </w:r>
          </w:p>
          <w:p w:rsidR="00D45B76" w:rsidRDefault="00000000">
            <w:pPr>
              <w:widowControl/>
              <w:pBdr>
                <w:top w:val="nil"/>
                <w:left w:val="nil"/>
                <w:bottom w:val="nil"/>
                <w:right w:val="nil"/>
                <w:between w:val="nil"/>
              </w:pBdr>
              <w:spacing w:before="120" w:line="240" w:lineRule="auto"/>
              <w:ind w:left="0" w:firstLine="0"/>
              <w:jc w:val="left"/>
              <w:rPr>
                <w:color w:val="000000"/>
              </w:rPr>
            </w:pPr>
            <w:r>
              <w:rPr>
                <w:color w:val="000000"/>
              </w:rPr>
              <w:t>Luồng rẽ nhánh:</w:t>
            </w:r>
          </w:p>
          <w:p w:rsidR="00D45B76" w:rsidRDefault="00000000">
            <w:pPr>
              <w:widowControl/>
              <w:numPr>
                <w:ilvl w:val="0"/>
                <w:numId w:val="21"/>
              </w:numPr>
              <w:pBdr>
                <w:top w:val="nil"/>
                <w:left w:val="nil"/>
                <w:bottom w:val="nil"/>
                <w:right w:val="nil"/>
                <w:between w:val="nil"/>
              </w:pBdr>
              <w:spacing w:before="120" w:line="240" w:lineRule="auto"/>
              <w:rPr>
                <w:color w:val="000000"/>
              </w:rPr>
            </w:pPr>
            <w:r>
              <w:rPr>
                <w:color w:val="000000"/>
              </w:rPr>
              <w:t>Tại bất kỳ bước nào trong luồng cơ bản, nếu không kết nối được với cơ sở dữ liệu thì hệ thống sẽ hiển thị một thông báo lỗi và use case kết thúc.</w:t>
            </w:r>
          </w:p>
        </w:tc>
      </w:tr>
      <w:tr w:rsidR="00D45B76">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Tiền điều kiện</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numPr>
                <w:ilvl w:val="0"/>
                <w:numId w:val="37"/>
              </w:numPr>
            </w:pPr>
            <w:r>
              <w:t>Người dùng đã đăng nhập thành công.</w:t>
            </w:r>
          </w:p>
          <w:p w:rsidR="00D45B76" w:rsidRDefault="00000000">
            <w:pPr>
              <w:widowControl/>
              <w:numPr>
                <w:ilvl w:val="0"/>
                <w:numId w:val="3"/>
              </w:numPr>
              <w:pBdr>
                <w:top w:val="nil"/>
                <w:left w:val="nil"/>
                <w:bottom w:val="nil"/>
                <w:right w:val="nil"/>
                <w:between w:val="nil"/>
              </w:pBdr>
              <w:spacing w:line="240" w:lineRule="auto"/>
              <w:rPr>
                <w:color w:val="000000"/>
              </w:rPr>
            </w:pPr>
            <w:r>
              <w:rPr>
                <w:color w:val="000000"/>
              </w:rPr>
              <w:t>Hệ thống có cơ sở dữ liệu chứa thông tin cá nhân của người dùng.</w:t>
            </w:r>
          </w:p>
        </w:tc>
      </w:tr>
      <w:tr w:rsidR="00D45B76">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Hậu điều kiện</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D45B76">
            <w:pPr>
              <w:keepNext/>
              <w:widowControl/>
              <w:pBdr>
                <w:top w:val="nil"/>
                <w:left w:val="nil"/>
                <w:bottom w:val="nil"/>
                <w:right w:val="nil"/>
                <w:between w:val="nil"/>
              </w:pBdr>
              <w:spacing w:line="240" w:lineRule="auto"/>
              <w:ind w:left="0" w:firstLine="0"/>
              <w:rPr>
                <w:color w:val="000000"/>
              </w:rPr>
            </w:pPr>
          </w:p>
        </w:tc>
      </w:tr>
    </w:tbl>
    <w:p w:rsidR="00D45B76" w:rsidRDefault="00000000">
      <w:pPr>
        <w:pBdr>
          <w:top w:val="nil"/>
          <w:left w:val="nil"/>
          <w:bottom w:val="nil"/>
          <w:right w:val="nil"/>
          <w:between w:val="nil"/>
        </w:pBdr>
        <w:spacing w:after="200"/>
        <w:jc w:val="center"/>
        <w:rPr>
          <w:color w:val="000000"/>
          <w:sz w:val="24"/>
          <w:szCs w:val="24"/>
        </w:rPr>
      </w:pPr>
      <w:bookmarkStart w:id="28" w:name="_heading=h.3whwml4" w:colFirst="0" w:colLast="0"/>
      <w:bookmarkEnd w:id="28"/>
      <w:r>
        <w:rPr>
          <w:color w:val="000000"/>
          <w:sz w:val="24"/>
          <w:szCs w:val="24"/>
        </w:rPr>
        <w:t>Bảng 4: Đặc tả use case xem chi tiết mối quan hệ</w:t>
      </w:r>
    </w:p>
    <w:p w:rsidR="00D45B76" w:rsidRDefault="00000000">
      <w:pPr>
        <w:keepNext/>
        <w:ind w:left="0" w:firstLine="0"/>
        <w:jc w:val="center"/>
      </w:pPr>
      <w:r>
        <w:rPr>
          <w:noProof/>
        </w:rPr>
        <w:lastRenderedPageBreak/>
        <w:drawing>
          <wp:inline distT="0" distB="0" distL="0" distR="0">
            <wp:extent cx="4230370" cy="1916430"/>
            <wp:effectExtent l="0" t="0" r="0" b="0"/>
            <wp:docPr id="212196139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
                    <a:srcRect/>
                    <a:stretch>
                      <a:fillRect/>
                    </a:stretch>
                  </pic:blipFill>
                  <pic:spPr>
                    <a:xfrm>
                      <a:off x="0" y="0"/>
                      <a:ext cx="4230370" cy="1916430"/>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29" w:name="_heading=h.2bn6wsx" w:colFirst="0" w:colLast="0"/>
      <w:bookmarkEnd w:id="29"/>
      <w:r>
        <w:rPr>
          <w:color w:val="000000"/>
          <w:sz w:val="24"/>
          <w:szCs w:val="24"/>
        </w:rPr>
        <w:t>Hình 5: Biểu đồ phân rã use case xem chi tiết mối quan hệ</w:t>
      </w:r>
    </w:p>
    <w:p w:rsidR="00D45B76" w:rsidRDefault="00000000">
      <w:pPr>
        <w:pStyle w:val="Heading4"/>
        <w:numPr>
          <w:ilvl w:val="3"/>
          <w:numId w:val="28"/>
        </w:numPr>
      </w:pPr>
      <w:r>
        <w:t xml:space="preserve">Đặc tả use case cấp tài khoản </w:t>
      </w:r>
    </w:p>
    <w:tbl>
      <w:tblPr>
        <w:tblStyle w:val="afa"/>
        <w:tblW w:w="9010" w:type="dxa"/>
        <w:tblLayout w:type="fixed"/>
        <w:tblLook w:val="0400" w:firstRow="0" w:lastRow="0" w:firstColumn="0" w:lastColumn="0" w:noHBand="0" w:noVBand="1"/>
      </w:tblPr>
      <w:tblGrid>
        <w:gridCol w:w="1811"/>
        <w:gridCol w:w="7199"/>
      </w:tblGrid>
      <w:tr w:rsidR="00D45B76">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Tên use case</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 xml:space="preserve">Cấp tài khoản </w:t>
            </w:r>
          </w:p>
        </w:tc>
      </w:tr>
      <w:tr w:rsidR="00D45B76">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Mô tả</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Use case cho phép cấp tài khoản cho một thành viên trong gia phả</w:t>
            </w:r>
          </w:p>
        </w:tc>
      </w:tr>
      <w:tr w:rsidR="00D45B76">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Luồng sự kiện</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Luồng cơ bản:</w:t>
            </w:r>
          </w:p>
          <w:p w:rsidR="00D45B76" w:rsidRDefault="00000000">
            <w:pPr>
              <w:numPr>
                <w:ilvl w:val="0"/>
                <w:numId w:val="9"/>
              </w:numPr>
              <w:pBdr>
                <w:top w:val="nil"/>
                <w:left w:val="nil"/>
                <w:bottom w:val="nil"/>
                <w:right w:val="nil"/>
                <w:between w:val="nil"/>
              </w:pBdr>
              <w:spacing w:before="120"/>
              <w:ind w:left="714" w:hanging="357"/>
              <w:rPr>
                <w:color w:val="000000"/>
              </w:rPr>
            </w:pPr>
            <w:r>
              <w:rPr>
                <w:color w:val="000000"/>
              </w:rPr>
              <w:t>Người dùng kích vào biểu tượng cấp tài khoản</w:t>
            </w:r>
          </w:p>
          <w:p w:rsidR="00D45B76" w:rsidRDefault="00000000">
            <w:pPr>
              <w:numPr>
                <w:ilvl w:val="0"/>
                <w:numId w:val="9"/>
              </w:numPr>
              <w:pBdr>
                <w:top w:val="nil"/>
                <w:left w:val="nil"/>
                <w:bottom w:val="nil"/>
                <w:right w:val="nil"/>
                <w:between w:val="nil"/>
              </w:pBdr>
              <w:spacing w:before="120"/>
              <w:ind w:left="714" w:hanging="357"/>
              <w:rPr>
                <w:color w:val="000000"/>
              </w:rPr>
            </w:pPr>
            <w:r>
              <w:rPr>
                <w:color w:val="000000"/>
              </w:rPr>
              <w:t>Hệ thống tự động sinh ra “Tên đăng nhập” và “mật khẩu” cho đối tượng cấp (là tên kết hợp với ngày sinh) và hiển thị form gồm 2 trường đã lêu</w:t>
            </w:r>
          </w:p>
          <w:p w:rsidR="00D45B76" w:rsidRDefault="00000000">
            <w:pPr>
              <w:numPr>
                <w:ilvl w:val="0"/>
                <w:numId w:val="9"/>
              </w:numPr>
              <w:pBdr>
                <w:top w:val="nil"/>
                <w:left w:val="nil"/>
                <w:bottom w:val="nil"/>
                <w:right w:val="nil"/>
                <w:between w:val="nil"/>
              </w:pBdr>
              <w:spacing w:before="120"/>
              <w:ind w:left="714" w:hanging="357"/>
              <w:rPr>
                <w:color w:val="000000"/>
              </w:rPr>
            </w:pPr>
            <w:r>
              <w:rPr>
                <w:color w:val="000000"/>
              </w:rPr>
              <w:t>Người dùng có thể sửa tên đăng nhập hoặc mật khẩu nếu cần thiết</w:t>
            </w:r>
          </w:p>
          <w:p w:rsidR="00D45B76" w:rsidRDefault="00000000">
            <w:pPr>
              <w:numPr>
                <w:ilvl w:val="0"/>
                <w:numId w:val="9"/>
              </w:numPr>
              <w:pBdr>
                <w:top w:val="nil"/>
                <w:left w:val="nil"/>
                <w:bottom w:val="nil"/>
                <w:right w:val="nil"/>
                <w:between w:val="nil"/>
              </w:pBdr>
              <w:spacing w:before="120"/>
              <w:ind w:left="714" w:hanging="357"/>
              <w:rPr>
                <w:color w:val="000000"/>
              </w:rPr>
            </w:pPr>
            <w:r>
              <w:rPr>
                <w:color w:val="000000"/>
              </w:rPr>
              <w:t>Nhấn “Lưu” để cấp tài khoản</w:t>
            </w:r>
          </w:p>
          <w:p w:rsidR="00D45B76" w:rsidRDefault="00000000">
            <w:pPr>
              <w:widowControl/>
              <w:pBdr>
                <w:top w:val="nil"/>
                <w:left w:val="nil"/>
                <w:bottom w:val="nil"/>
                <w:right w:val="nil"/>
                <w:between w:val="nil"/>
              </w:pBdr>
              <w:spacing w:before="120" w:line="240" w:lineRule="auto"/>
              <w:ind w:left="0" w:firstLine="0"/>
              <w:jc w:val="left"/>
              <w:rPr>
                <w:color w:val="000000"/>
              </w:rPr>
            </w:pPr>
            <w:r>
              <w:rPr>
                <w:color w:val="000000"/>
              </w:rPr>
              <w:t>Luồng rẽ nhánh:</w:t>
            </w:r>
          </w:p>
          <w:p w:rsidR="00D45B76" w:rsidRDefault="00000000">
            <w:pPr>
              <w:numPr>
                <w:ilvl w:val="0"/>
                <w:numId w:val="23"/>
              </w:numPr>
              <w:pBdr>
                <w:top w:val="nil"/>
                <w:left w:val="nil"/>
                <w:bottom w:val="nil"/>
                <w:right w:val="nil"/>
                <w:between w:val="nil"/>
              </w:pBdr>
              <w:spacing w:before="210"/>
              <w:rPr>
                <w:color w:val="000000"/>
              </w:rPr>
            </w:pPr>
            <w:r>
              <w:rPr>
                <w:color w:val="000000"/>
              </w:rPr>
              <w:t>Tại bất kỳ bước nào trong luồng cơ bản, nếu không kết nối được với cơ sở dữ liệu thì hệ thống sẽ hiển thị một thông báo lỗi và use case kết thúc.</w:t>
            </w:r>
          </w:p>
          <w:p w:rsidR="00D45B76" w:rsidRDefault="00000000">
            <w:pPr>
              <w:numPr>
                <w:ilvl w:val="0"/>
                <w:numId w:val="23"/>
              </w:numPr>
              <w:pBdr>
                <w:top w:val="nil"/>
                <w:left w:val="nil"/>
                <w:bottom w:val="nil"/>
                <w:right w:val="nil"/>
                <w:between w:val="nil"/>
              </w:pBdr>
              <w:spacing w:before="210"/>
              <w:rPr>
                <w:color w:val="000000"/>
              </w:rPr>
            </w:pPr>
            <w:r>
              <w:rPr>
                <w:color w:val="000000"/>
              </w:rPr>
              <w:t xml:space="preserve">Tại bước 4, nếu người dùng bấm nút “Thoát” thì use case </w:t>
            </w:r>
            <w:r>
              <w:rPr>
                <w:color w:val="000000"/>
              </w:rPr>
              <w:lastRenderedPageBreak/>
              <w:t>kết thúc</w:t>
            </w:r>
          </w:p>
        </w:tc>
      </w:tr>
      <w:tr w:rsidR="00D45B76">
        <w:trPr>
          <w:trHeight w:val="813"/>
        </w:trPr>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lastRenderedPageBreak/>
              <w:t>Tiền điều kiện</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numPr>
                <w:ilvl w:val="0"/>
                <w:numId w:val="4"/>
              </w:numPr>
            </w:pPr>
            <w:r>
              <w:t>Người dùng đã thực hiện đăng nhập.</w:t>
            </w:r>
          </w:p>
          <w:p w:rsidR="00D45B76" w:rsidRDefault="00000000">
            <w:pPr>
              <w:numPr>
                <w:ilvl w:val="0"/>
                <w:numId w:val="4"/>
              </w:numPr>
            </w:pPr>
            <w:r>
              <w:t>Tài khoản để cấp phải là tài khoản admin</w:t>
            </w:r>
          </w:p>
        </w:tc>
      </w:tr>
      <w:tr w:rsidR="00D45B76">
        <w:trPr>
          <w:trHeight w:val="1035"/>
        </w:trPr>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Hậu điều kiện</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D45B76">
            <w:pPr>
              <w:keepNext/>
              <w:ind w:left="0" w:firstLine="0"/>
            </w:pPr>
          </w:p>
        </w:tc>
      </w:tr>
    </w:tbl>
    <w:p w:rsidR="00D45B76" w:rsidRDefault="00000000">
      <w:pPr>
        <w:pBdr>
          <w:top w:val="nil"/>
          <w:left w:val="nil"/>
          <w:bottom w:val="nil"/>
          <w:right w:val="nil"/>
          <w:between w:val="nil"/>
        </w:pBdr>
        <w:spacing w:after="200"/>
        <w:jc w:val="center"/>
        <w:rPr>
          <w:color w:val="000000"/>
          <w:sz w:val="24"/>
          <w:szCs w:val="24"/>
        </w:rPr>
      </w:pPr>
      <w:bookmarkStart w:id="30" w:name="_heading=h.qsh70q" w:colFirst="0" w:colLast="0"/>
      <w:bookmarkEnd w:id="30"/>
      <w:r>
        <w:rPr>
          <w:color w:val="000000"/>
          <w:sz w:val="24"/>
          <w:szCs w:val="24"/>
        </w:rPr>
        <w:t>Bảng 5: Đặc tả use case cấp tài khoản</w:t>
      </w:r>
    </w:p>
    <w:p w:rsidR="00D45B76" w:rsidRDefault="00000000">
      <w:pPr>
        <w:keepNext/>
        <w:ind w:left="0" w:firstLine="0"/>
      </w:pPr>
      <w:r>
        <w:rPr>
          <w:noProof/>
        </w:rPr>
        <w:drawing>
          <wp:inline distT="0" distB="0" distL="0" distR="0">
            <wp:extent cx="5835650" cy="1687195"/>
            <wp:effectExtent l="0" t="0" r="0" b="0"/>
            <wp:docPr id="212196140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8"/>
                    <a:srcRect/>
                    <a:stretch>
                      <a:fillRect/>
                    </a:stretch>
                  </pic:blipFill>
                  <pic:spPr>
                    <a:xfrm>
                      <a:off x="0" y="0"/>
                      <a:ext cx="5835650" cy="1687195"/>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31" w:name="_heading=h.3as4poj" w:colFirst="0" w:colLast="0"/>
      <w:bookmarkEnd w:id="31"/>
      <w:r>
        <w:rPr>
          <w:color w:val="000000"/>
          <w:sz w:val="24"/>
          <w:szCs w:val="24"/>
        </w:rPr>
        <w:t>Hình 6: Biểu đồ phân rã use case cấp tài khoản</w:t>
      </w:r>
    </w:p>
    <w:p w:rsidR="00D45B76" w:rsidRDefault="00000000">
      <w:pPr>
        <w:pStyle w:val="Heading4"/>
        <w:numPr>
          <w:ilvl w:val="3"/>
          <w:numId w:val="28"/>
        </w:numPr>
      </w:pPr>
      <w:r>
        <w:t>Đặc tả use case quản lý tài khoản</w:t>
      </w:r>
    </w:p>
    <w:tbl>
      <w:tblPr>
        <w:tblStyle w:val="afb"/>
        <w:tblW w:w="9010" w:type="dxa"/>
        <w:tblLayout w:type="fixed"/>
        <w:tblLook w:val="0400" w:firstRow="0" w:lastRow="0" w:firstColumn="0" w:lastColumn="0" w:noHBand="0" w:noVBand="1"/>
      </w:tblPr>
      <w:tblGrid>
        <w:gridCol w:w="1810"/>
        <w:gridCol w:w="7200"/>
      </w:tblGrid>
      <w:tr w:rsidR="00D45B76">
        <w:tc>
          <w:tcPr>
            <w:tcW w:w="1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Tên use case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Quản lý tài khoản</w:t>
            </w:r>
          </w:p>
        </w:tc>
      </w:tr>
      <w:tr w:rsidR="00D45B76">
        <w:tc>
          <w:tcPr>
            <w:tcW w:w="1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Mô tả</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Use case cho phép người dùng sửa, xóa tài khoản trong hệ thống</w:t>
            </w:r>
          </w:p>
        </w:tc>
      </w:tr>
      <w:tr w:rsidR="00D45B76">
        <w:tc>
          <w:tcPr>
            <w:tcW w:w="1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Luồng sự kiện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Luồng cơ bản:</w:t>
            </w:r>
          </w:p>
          <w:p w:rsidR="00D45B76" w:rsidRDefault="00000000">
            <w:pPr>
              <w:numPr>
                <w:ilvl w:val="0"/>
                <w:numId w:val="10"/>
              </w:numPr>
              <w:pBdr>
                <w:top w:val="nil"/>
                <w:left w:val="nil"/>
                <w:bottom w:val="nil"/>
                <w:right w:val="nil"/>
                <w:between w:val="nil"/>
              </w:pBdr>
              <w:spacing w:before="120"/>
              <w:ind w:left="714" w:hanging="357"/>
              <w:rPr>
                <w:color w:val="000000"/>
              </w:rPr>
            </w:pPr>
            <w:r>
              <w:rPr>
                <w:color w:val="000000"/>
              </w:rPr>
              <w:t>Người dùng truy cập trang quản lý tài khoản</w:t>
            </w:r>
          </w:p>
          <w:p w:rsidR="00D45B76" w:rsidRDefault="00000000">
            <w:pPr>
              <w:numPr>
                <w:ilvl w:val="0"/>
                <w:numId w:val="10"/>
              </w:numPr>
              <w:pBdr>
                <w:top w:val="nil"/>
                <w:left w:val="nil"/>
                <w:bottom w:val="nil"/>
                <w:right w:val="nil"/>
                <w:between w:val="nil"/>
              </w:pBdr>
              <w:spacing w:before="120"/>
              <w:ind w:left="714" w:hanging="357"/>
              <w:rPr>
                <w:color w:val="000000"/>
              </w:rPr>
            </w:pPr>
            <w:r>
              <w:rPr>
                <w:color w:val="000000"/>
              </w:rPr>
              <w:t>Người dùng kích chọn vào biểu tượng sửa trong danh sách</w:t>
            </w:r>
          </w:p>
          <w:p w:rsidR="00D45B76" w:rsidRDefault="00000000">
            <w:pPr>
              <w:numPr>
                <w:ilvl w:val="0"/>
                <w:numId w:val="10"/>
              </w:numPr>
              <w:pBdr>
                <w:top w:val="nil"/>
                <w:left w:val="nil"/>
                <w:bottom w:val="nil"/>
                <w:right w:val="nil"/>
                <w:between w:val="nil"/>
              </w:pBdr>
              <w:spacing w:before="120"/>
              <w:ind w:left="714" w:hanging="357"/>
              <w:rPr>
                <w:color w:val="000000"/>
              </w:rPr>
            </w:pPr>
            <w:r>
              <w:rPr>
                <w:color w:val="000000"/>
              </w:rPr>
              <w:t>Hệ thống kiểm tra thông tin và điền thông tin sẵn có và hiển thị form sửa.</w:t>
            </w:r>
          </w:p>
          <w:p w:rsidR="00D45B76" w:rsidRDefault="00000000">
            <w:pPr>
              <w:numPr>
                <w:ilvl w:val="0"/>
                <w:numId w:val="10"/>
              </w:numPr>
              <w:pBdr>
                <w:top w:val="nil"/>
                <w:left w:val="nil"/>
                <w:bottom w:val="nil"/>
                <w:right w:val="nil"/>
                <w:between w:val="nil"/>
              </w:pBdr>
              <w:spacing w:before="120"/>
              <w:ind w:left="714" w:hanging="357"/>
              <w:rPr>
                <w:color w:val="000000"/>
              </w:rPr>
            </w:pPr>
            <w:r>
              <w:rPr>
                <w:color w:val="000000"/>
              </w:rPr>
              <w:t>Người dùng nhập thông tin muốn sửa và kích nút “Lưu”</w:t>
            </w:r>
          </w:p>
          <w:p w:rsidR="00D45B76" w:rsidRDefault="00000000">
            <w:pPr>
              <w:numPr>
                <w:ilvl w:val="0"/>
                <w:numId w:val="10"/>
              </w:numPr>
              <w:pBdr>
                <w:top w:val="nil"/>
                <w:left w:val="nil"/>
                <w:bottom w:val="nil"/>
                <w:right w:val="nil"/>
                <w:between w:val="nil"/>
              </w:pBdr>
              <w:spacing w:before="120"/>
              <w:ind w:left="714" w:hanging="357"/>
              <w:rPr>
                <w:color w:val="000000"/>
              </w:rPr>
            </w:pPr>
            <w:r>
              <w:rPr>
                <w:color w:val="000000"/>
              </w:rPr>
              <w:lastRenderedPageBreak/>
              <w:t>Hệ thống kiểm tra thông tin và cập nhật lại thông tin vào cơ sở dữ liệu</w:t>
            </w:r>
          </w:p>
          <w:p w:rsidR="00D45B76" w:rsidRDefault="00000000">
            <w:pPr>
              <w:numPr>
                <w:ilvl w:val="0"/>
                <w:numId w:val="10"/>
              </w:numPr>
              <w:pBdr>
                <w:top w:val="nil"/>
                <w:left w:val="nil"/>
                <w:bottom w:val="nil"/>
                <w:right w:val="nil"/>
                <w:between w:val="nil"/>
              </w:pBdr>
              <w:spacing w:before="120"/>
              <w:ind w:left="714" w:hanging="357"/>
              <w:rPr>
                <w:color w:val="000000"/>
              </w:rPr>
            </w:pPr>
            <w:r>
              <w:rPr>
                <w:color w:val="000000"/>
              </w:rPr>
              <w:t>Người dùng kích chọn vào biểu tượng xóa trong danh sách</w:t>
            </w:r>
          </w:p>
          <w:p w:rsidR="00D45B76" w:rsidRDefault="00000000">
            <w:pPr>
              <w:numPr>
                <w:ilvl w:val="0"/>
                <w:numId w:val="10"/>
              </w:numPr>
              <w:pBdr>
                <w:top w:val="nil"/>
                <w:left w:val="nil"/>
                <w:bottom w:val="nil"/>
                <w:right w:val="nil"/>
                <w:between w:val="nil"/>
              </w:pBdr>
              <w:spacing w:before="120"/>
              <w:ind w:left="714" w:hanging="357"/>
              <w:rPr>
                <w:color w:val="000000"/>
              </w:rPr>
            </w:pPr>
            <w:r>
              <w:rPr>
                <w:color w:val="000000"/>
              </w:rPr>
              <w:t>Hệ thống hiển thị thông báo xác nhận xóa.</w:t>
            </w:r>
          </w:p>
          <w:p w:rsidR="00D45B76" w:rsidRDefault="00000000">
            <w:pPr>
              <w:numPr>
                <w:ilvl w:val="0"/>
                <w:numId w:val="10"/>
              </w:numPr>
              <w:pBdr>
                <w:top w:val="nil"/>
                <w:left w:val="nil"/>
                <w:bottom w:val="nil"/>
                <w:right w:val="nil"/>
                <w:between w:val="nil"/>
              </w:pBdr>
              <w:spacing w:before="120"/>
              <w:ind w:left="714" w:hanging="357"/>
              <w:rPr>
                <w:color w:val="000000"/>
              </w:rPr>
            </w:pPr>
            <w:r>
              <w:rPr>
                <w:color w:val="000000"/>
              </w:rPr>
              <w:t>Nếu người dùng chọn “OK” thì hệ thống sẽ xóa tài khoản và thông báo xóa thành công</w:t>
            </w:r>
          </w:p>
          <w:p w:rsidR="00D45B76" w:rsidRDefault="00000000">
            <w:pPr>
              <w:ind w:left="0" w:firstLine="0"/>
            </w:pPr>
            <w:r>
              <w:t>Luồng rẽ nhánh:</w:t>
            </w:r>
          </w:p>
          <w:p w:rsidR="00D45B76" w:rsidRDefault="00000000">
            <w:pPr>
              <w:numPr>
                <w:ilvl w:val="0"/>
                <w:numId w:val="24"/>
              </w:numPr>
              <w:pBdr>
                <w:top w:val="nil"/>
                <w:left w:val="nil"/>
                <w:bottom w:val="nil"/>
                <w:right w:val="nil"/>
                <w:between w:val="nil"/>
              </w:pBdr>
              <w:spacing w:before="210"/>
              <w:rPr>
                <w:color w:val="000000"/>
              </w:rPr>
            </w:pPr>
            <w:r>
              <w:rPr>
                <w:color w:val="000000"/>
              </w:rPr>
              <w:t>Tại bất kỳ bước nào trong luồng cơ bản, nếu không kết nối được với cơ sở dữ liệu thì hệ thống sẽ hiển thị một thông báo lỗi và use case kết thúc.</w:t>
            </w:r>
          </w:p>
          <w:p w:rsidR="00D45B76" w:rsidRDefault="00000000">
            <w:pPr>
              <w:numPr>
                <w:ilvl w:val="0"/>
                <w:numId w:val="24"/>
              </w:numPr>
              <w:pBdr>
                <w:top w:val="nil"/>
                <w:left w:val="nil"/>
                <w:bottom w:val="nil"/>
                <w:right w:val="nil"/>
                <w:between w:val="nil"/>
              </w:pBdr>
              <w:spacing w:before="210"/>
              <w:rPr>
                <w:color w:val="000000"/>
              </w:rPr>
            </w:pPr>
            <w:r>
              <w:rPr>
                <w:color w:val="000000"/>
              </w:rPr>
              <w:t>Tại bước thứ 7 trong luồng cơ bản, nếu người dùng bấm nút “Cancel” thì thông tin sẽ không được xóa và use case kết thúc</w:t>
            </w:r>
          </w:p>
          <w:p w:rsidR="00D45B76" w:rsidRDefault="00000000">
            <w:pPr>
              <w:numPr>
                <w:ilvl w:val="0"/>
                <w:numId w:val="24"/>
              </w:numPr>
              <w:pBdr>
                <w:top w:val="nil"/>
                <w:left w:val="nil"/>
                <w:bottom w:val="nil"/>
                <w:right w:val="nil"/>
                <w:between w:val="nil"/>
              </w:pBdr>
              <w:spacing w:before="210"/>
              <w:rPr>
                <w:color w:val="000000"/>
              </w:rPr>
            </w:pPr>
            <w:r>
              <w:rPr>
                <w:color w:val="000000"/>
              </w:rPr>
              <w:t>Tại bước thứ 4 trong luồng cơ bản, nếu thông tin không hợp lệ, hệ thống thông báo lỗi không cập nhật lại cơ sở dữ liệu</w:t>
            </w:r>
          </w:p>
        </w:tc>
      </w:tr>
      <w:tr w:rsidR="00D45B76">
        <w:trPr>
          <w:trHeight w:val="813"/>
        </w:trPr>
        <w:tc>
          <w:tcPr>
            <w:tcW w:w="1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lastRenderedPageBreak/>
              <w:t>Tiền điều kiện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numPr>
                <w:ilvl w:val="0"/>
                <w:numId w:val="4"/>
              </w:numPr>
            </w:pPr>
            <w:r>
              <w:t>Người dùng đã thực hiện đăng nhập.</w:t>
            </w:r>
          </w:p>
          <w:p w:rsidR="00D45B76" w:rsidRDefault="00000000">
            <w:pPr>
              <w:numPr>
                <w:ilvl w:val="0"/>
                <w:numId w:val="4"/>
              </w:numPr>
            </w:pPr>
            <w:r>
              <w:t>Hệ thống có cơ sở dữ liệu chứa thông tin cá nhân của người dùng.</w:t>
            </w:r>
          </w:p>
        </w:tc>
      </w:tr>
      <w:tr w:rsidR="00D45B76">
        <w:trPr>
          <w:trHeight w:val="1035"/>
        </w:trPr>
        <w:tc>
          <w:tcPr>
            <w:tcW w:w="1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Hậu điều kiện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D45B76">
            <w:pPr>
              <w:keepNext/>
              <w:ind w:left="0" w:firstLine="0"/>
            </w:pPr>
          </w:p>
        </w:tc>
      </w:tr>
    </w:tbl>
    <w:p w:rsidR="00D45B76" w:rsidRDefault="00000000">
      <w:pPr>
        <w:pBdr>
          <w:top w:val="nil"/>
          <w:left w:val="nil"/>
          <w:bottom w:val="nil"/>
          <w:right w:val="nil"/>
          <w:between w:val="nil"/>
        </w:pBdr>
        <w:spacing w:after="200"/>
        <w:jc w:val="center"/>
        <w:rPr>
          <w:color w:val="000000"/>
          <w:sz w:val="24"/>
          <w:szCs w:val="24"/>
        </w:rPr>
      </w:pPr>
      <w:bookmarkStart w:id="32" w:name="_heading=h.1pxezwc" w:colFirst="0" w:colLast="0"/>
      <w:bookmarkEnd w:id="32"/>
      <w:r>
        <w:rPr>
          <w:color w:val="000000"/>
          <w:sz w:val="24"/>
          <w:szCs w:val="24"/>
        </w:rPr>
        <w:t>Bảng 6: Đặc tả use case quản lý tài khoản</w:t>
      </w:r>
    </w:p>
    <w:p w:rsidR="00D45B76" w:rsidRDefault="00000000">
      <w:pPr>
        <w:keepNext/>
        <w:ind w:left="0" w:firstLine="0"/>
      </w:pPr>
      <w:r>
        <w:rPr>
          <w:noProof/>
        </w:rPr>
        <w:lastRenderedPageBreak/>
        <w:drawing>
          <wp:inline distT="0" distB="0" distL="0" distR="0">
            <wp:extent cx="5835650" cy="3359785"/>
            <wp:effectExtent l="0" t="0" r="0" b="0"/>
            <wp:docPr id="212196140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9"/>
                    <a:srcRect/>
                    <a:stretch>
                      <a:fillRect/>
                    </a:stretch>
                  </pic:blipFill>
                  <pic:spPr>
                    <a:xfrm>
                      <a:off x="0" y="0"/>
                      <a:ext cx="5835650" cy="3359785"/>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33" w:name="_heading=h.49x2ik5" w:colFirst="0" w:colLast="0"/>
      <w:bookmarkEnd w:id="33"/>
      <w:r>
        <w:rPr>
          <w:color w:val="000000"/>
          <w:sz w:val="24"/>
          <w:szCs w:val="24"/>
        </w:rPr>
        <w:t>Hình 7:  Biểu đồ phân rã use case quản lý tài khoản</w:t>
      </w:r>
    </w:p>
    <w:p w:rsidR="00D45B76" w:rsidRDefault="00000000">
      <w:pPr>
        <w:pStyle w:val="Heading4"/>
        <w:numPr>
          <w:ilvl w:val="3"/>
          <w:numId w:val="28"/>
        </w:numPr>
      </w:pPr>
      <w:r>
        <w:t>Đặc tả use case quản lý sự kiện</w:t>
      </w:r>
    </w:p>
    <w:tbl>
      <w:tblPr>
        <w:tblStyle w:val="afc"/>
        <w:tblW w:w="9010" w:type="dxa"/>
        <w:tblLayout w:type="fixed"/>
        <w:tblLook w:val="0400" w:firstRow="0" w:lastRow="0" w:firstColumn="0" w:lastColumn="0" w:noHBand="0" w:noVBand="1"/>
      </w:tblPr>
      <w:tblGrid>
        <w:gridCol w:w="1810"/>
        <w:gridCol w:w="7200"/>
      </w:tblGrid>
      <w:tr w:rsidR="00D45B76">
        <w:tc>
          <w:tcPr>
            <w:tcW w:w="1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Tên use case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Quản lý sự kiện</w:t>
            </w:r>
          </w:p>
        </w:tc>
      </w:tr>
      <w:tr w:rsidR="00D45B76">
        <w:tc>
          <w:tcPr>
            <w:tcW w:w="1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Mô tả</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Use case này cho phép người dùng thêm, sửa, xóa sự kiện trong họ</w:t>
            </w:r>
          </w:p>
        </w:tc>
      </w:tr>
      <w:tr w:rsidR="00D45B76">
        <w:tc>
          <w:tcPr>
            <w:tcW w:w="1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Luồng sự kiện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Luồng cơ bản:</w:t>
            </w:r>
          </w:p>
          <w:p w:rsidR="00D45B76" w:rsidRDefault="00000000">
            <w:pPr>
              <w:numPr>
                <w:ilvl w:val="0"/>
                <w:numId w:val="11"/>
              </w:numPr>
              <w:pBdr>
                <w:top w:val="nil"/>
                <w:left w:val="nil"/>
                <w:bottom w:val="nil"/>
                <w:right w:val="nil"/>
                <w:between w:val="nil"/>
              </w:pBdr>
              <w:spacing w:before="120"/>
              <w:ind w:left="714" w:hanging="357"/>
              <w:rPr>
                <w:color w:val="000000"/>
              </w:rPr>
            </w:pPr>
            <w:r>
              <w:rPr>
                <w:color w:val="000000"/>
              </w:rPr>
              <w:t>Người dùng truy cập vào quản lý sự kiện.</w:t>
            </w:r>
          </w:p>
          <w:p w:rsidR="00D45B76" w:rsidRDefault="00000000">
            <w:pPr>
              <w:numPr>
                <w:ilvl w:val="0"/>
                <w:numId w:val="11"/>
              </w:numPr>
              <w:pBdr>
                <w:top w:val="nil"/>
                <w:left w:val="nil"/>
                <w:bottom w:val="nil"/>
                <w:right w:val="nil"/>
                <w:between w:val="nil"/>
              </w:pBdr>
              <w:spacing w:before="120"/>
              <w:ind w:left="714" w:hanging="357"/>
              <w:rPr>
                <w:color w:val="000000"/>
              </w:rPr>
            </w:pPr>
            <w:r>
              <w:rPr>
                <w:color w:val="000000"/>
              </w:rPr>
              <w:t>Admin chọn biểu tượng thêm sự kiện.</w:t>
            </w:r>
          </w:p>
          <w:p w:rsidR="00D45B76" w:rsidRDefault="00000000">
            <w:pPr>
              <w:numPr>
                <w:ilvl w:val="0"/>
                <w:numId w:val="11"/>
              </w:numPr>
              <w:pBdr>
                <w:top w:val="nil"/>
                <w:left w:val="nil"/>
                <w:bottom w:val="nil"/>
                <w:right w:val="nil"/>
                <w:between w:val="nil"/>
              </w:pBdr>
              <w:spacing w:before="120"/>
              <w:ind w:left="714" w:hanging="357"/>
              <w:rPr>
                <w:color w:val="000000"/>
              </w:rPr>
            </w:pPr>
            <w:r>
              <w:rPr>
                <w:color w:val="000000"/>
              </w:rPr>
              <w:t>Hệ thống hiện form nhập thêm mới sự kiện.</w:t>
            </w:r>
          </w:p>
          <w:p w:rsidR="00D45B76" w:rsidRDefault="00000000">
            <w:pPr>
              <w:numPr>
                <w:ilvl w:val="0"/>
                <w:numId w:val="11"/>
              </w:numPr>
              <w:pBdr>
                <w:top w:val="nil"/>
                <w:left w:val="nil"/>
                <w:bottom w:val="nil"/>
                <w:right w:val="nil"/>
                <w:between w:val="nil"/>
              </w:pBdr>
              <w:spacing w:before="120"/>
              <w:ind w:left="714" w:hanging="357"/>
              <w:rPr>
                <w:color w:val="000000"/>
              </w:rPr>
            </w:pPr>
            <w:r>
              <w:rPr>
                <w:color w:val="000000"/>
              </w:rPr>
              <w:t>Người dùng điền thông tin mới và nhấn “Lưu”</w:t>
            </w:r>
          </w:p>
          <w:p w:rsidR="00D45B76" w:rsidRDefault="00000000">
            <w:pPr>
              <w:numPr>
                <w:ilvl w:val="0"/>
                <w:numId w:val="11"/>
              </w:numPr>
              <w:pBdr>
                <w:top w:val="nil"/>
                <w:left w:val="nil"/>
                <w:bottom w:val="nil"/>
                <w:right w:val="nil"/>
                <w:between w:val="nil"/>
              </w:pBdr>
              <w:spacing w:before="120"/>
              <w:ind w:left="714" w:hanging="357"/>
              <w:rPr>
                <w:color w:val="000000"/>
              </w:rPr>
            </w:pPr>
            <w:r>
              <w:rPr>
                <w:color w:val="000000"/>
              </w:rPr>
              <w:t>Hệ thống kiểm tra thông tin người dùng nhập và xử lý.</w:t>
            </w:r>
          </w:p>
          <w:p w:rsidR="00D45B76" w:rsidRDefault="00000000">
            <w:pPr>
              <w:numPr>
                <w:ilvl w:val="0"/>
                <w:numId w:val="11"/>
              </w:numPr>
              <w:pBdr>
                <w:top w:val="nil"/>
                <w:left w:val="nil"/>
                <w:bottom w:val="nil"/>
                <w:right w:val="nil"/>
                <w:between w:val="nil"/>
              </w:pBdr>
              <w:spacing w:before="120"/>
              <w:ind w:left="714" w:hanging="357"/>
              <w:rPr>
                <w:color w:val="000000"/>
              </w:rPr>
            </w:pPr>
            <w:r>
              <w:rPr>
                <w:color w:val="000000"/>
              </w:rPr>
              <w:t>Hệ thống hiển thị thông báo lưu thành công.</w:t>
            </w:r>
          </w:p>
          <w:p w:rsidR="00D45B76" w:rsidRDefault="00000000">
            <w:pPr>
              <w:numPr>
                <w:ilvl w:val="0"/>
                <w:numId w:val="11"/>
              </w:numPr>
              <w:pBdr>
                <w:top w:val="nil"/>
                <w:left w:val="nil"/>
                <w:bottom w:val="nil"/>
                <w:right w:val="nil"/>
                <w:between w:val="nil"/>
              </w:pBdr>
              <w:spacing w:before="120"/>
              <w:ind w:left="714" w:hanging="357"/>
              <w:rPr>
                <w:color w:val="000000"/>
              </w:rPr>
            </w:pPr>
            <w:r>
              <w:rPr>
                <w:color w:val="000000"/>
              </w:rPr>
              <w:t>Admin chọn biểu tượng sửa sự kiện trong danh sách sự kiện.</w:t>
            </w:r>
          </w:p>
          <w:p w:rsidR="00D45B76" w:rsidRDefault="00000000">
            <w:pPr>
              <w:numPr>
                <w:ilvl w:val="0"/>
                <w:numId w:val="11"/>
              </w:numPr>
              <w:pBdr>
                <w:top w:val="nil"/>
                <w:left w:val="nil"/>
                <w:bottom w:val="nil"/>
                <w:right w:val="nil"/>
                <w:between w:val="nil"/>
              </w:pBdr>
              <w:spacing w:before="120"/>
              <w:ind w:left="714" w:hanging="357"/>
              <w:rPr>
                <w:color w:val="000000"/>
              </w:rPr>
            </w:pPr>
            <w:r>
              <w:rPr>
                <w:color w:val="000000"/>
              </w:rPr>
              <w:lastRenderedPageBreak/>
              <w:t>Hệ thống hiện form và điền sẵn thông tin đã có.</w:t>
            </w:r>
          </w:p>
          <w:p w:rsidR="00D45B76" w:rsidRDefault="00000000">
            <w:pPr>
              <w:numPr>
                <w:ilvl w:val="0"/>
                <w:numId w:val="11"/>
              </w:numPr>
              <w:pBdr>
                <w:top w:val="nil"/>
                <w:left w:val="nil"/>
                <w:bottom w:val="nil"/>
                <w:right w:val="nil"/>
                <w:between w:val="nil"/>
              </w:pBdr>
              <w:spacing w:before="120"/>
              <w:ind w:left="714" w:hanging="357"/>
              <w:rPr>
                <w:color w:val="000000"/>
              </w:rPr>
            </w:pPr>
            <w:r>
              <w:rPr>
                <w:color w:val="000000"/>
              </w:rPr>
              <w:t>Người dùng cập nhật thông tin và nhấn “Lưu”</w:t>
            </w:r>
          </w:p>
          <w:p w:rsidR="00D45B76" w:rsidRDefault="00000000">
            <w:pPr>
              <w:numPr>
                <w:ilvl w:val="0"/>
                <w:numId w:val="11"/>
              </w:numPr>
              <w:pBdr>
                <w:top w:val="nil"/>
                <w:left w:val="nil"/>
                <w:bottom w:val="nil"/>
                <w:right w:val="nil"/>
                <w:between w:val="nil"/>
              </w:pBdr>
              <w:spacing w:before="120"/>
              <w:ind w:left="714" w:hanging="357"/>
              <w:rPr>
                <w:color w:val="000000"/>
              </w:rPr>
            </w:pPr>
            <w:r>
              <w:rPr>
                <w:color w:val="000000"/>
              </w:rPr>
              <w:t>Hệ thống kiểm tra thông tin người dùng nhập và xử lý.</w:t>
            </w:r>
          </w:p>
          <w:p w:rsidR="00D45B76" w:rsidRDefault="00000000">
            <w:pPr>
              <w:numPr>
                <w:ilvl w:val="0"/>
                <w:numId w:val="11"/>
              </w:numPr>
              <w:pBdr>
                <w:top w:val="nil"/>
                <w:left w:val="nil"/>
                <w:bottom w:val="nil"/>
                <w:right w:val="nil"/>
                <w:between w:val="nil"/>
              </w:pBdr>
              <w:spacing w:before="120"/>
              <w:ind w:left="714" w:hanging="357"/>
              <w:rPr>
                <w:color w:val="000000"/>
              </w:rPr>
            </w:pPr>
            <w:r>
              <w:rPr>
                <w:color w:val="000000"/>
              </w:rPr>
              <w:t>Hệ thống hiển thị thông báo lưu thành công.</w:t>
            </w:r>
          </w:p>
          <w:p w:rsidR="00D45B76" w:rsidRDefault="00000000">
            <w:pPr>
              <w:numPr>
                <w:ilvl w:val="0"/>
                <w:numId w:val="11"/>
              </w:numPr>
              <w:pBdr>
                <w:top w:val="nil"/>
                <w:left w:val="nil"/>
                <w:bottom w:val="nil"/>
                <w:right w:val="nil"/>
                <w:between w:val="nil"/>
              </w:pBdr>
              <w:spacing w:before="120"/>
              <w:ind w:left="714" w:hanging="357"/>
              <w:rPr>
                <w:color w:val="000000"/>
              </w:rPr>
            </w:pPr>
            <w:r>
              <w:rPr>
                <w:color w:val="000000"/>
              </w:rPr>
              <w:t>Admin chọn biểu tượng xóa sự kiện trong danh sách.</w:t>
            </w:r>
          </w:p>
          <w:p w:rsidR="00D45B76" w:rsidRDefault="00000000">
            <w:pPr>
              <w:numPr>
                <w:ilvl w:val="0"/>
                <w:numId w:val="11"/>
              </w:numPr>
              <w:pBdr>
                <w:top w:val="nil"/>
                <w:left w:val="nil"/>
                <w:bottom w:val="nil"/>
                <w:right w:val="nil"/>
                <w:between w:val="nil"/>
              </w:pBdr>
              <w:spacing w:before="120"/>
              <w:ind w:left="714" w:hanging="357"/>
              <w:rPr>
                <w:color w:val="000000"/>
              </w:rPr>
            </w:pPr>
            <w:r>
              <w:rPr>
                <w:color w:val="000000"/>
              </w:rPr>
              <w:t xml:space="preserve">Hệ thống </w:t>
            </w:r>
            <w:r>
              <w:t>hiển</w:t>
            </w:r>
            <w:r>
              <w:rPr>
                <w:color w:val="000000"/>
              </w:rPr>
              <w:t xml:space="preserve"> thị thông báo xác nhận xóa.</w:t>
            </w:r>
          </w:p>
          <w:p w:rsidR="00D45B76" w:rsidRDefault="00000000">
            <w:pPr>
              <w:numPr>
                <w:ilvl w:val="0"/>
                <w:numId w:val="11"/>
              </w:numPr>
              <w:pBdr>
                <w:top w:val="nil"/>
                <w:left w:val="nil"/>
                <w:bottom w:val="nil"/>
                <w:right w:val="nil"/>
                <w:between w:val="nil"/>
              </w:pBdr>
              <w:spacing w:before="120"/>
              <w:ind w:left="714" w:hanging="357"/>
              <w:rPr>
                <w:color w:val="000000"/>
              </w:rPr>
            </w:pPr>
            <w:r>
              <w:rPr>
                <w:color w:val="000000"/>
              </w:rPr>
              <w:t>Người dùng bấm nút “OK”</w:t>
            </w:r>
          </w:p>
          <w:p w:rsidR="00D45B76" w:rsidRDefault="00000000">
            <w:pPr>
              <w:numPr>
                <w:ilvl w:val="0"/>
                <w:numId w:val="11"/>
              </w:numPr>
              <w:pBdr>
                <w:top w:val="nil"/>
                <w:left w:val="nil"/>
                <w:bottom w:val="nil"/>
                <w:right w:val="nil"/>
                <w:between w:val="nil"/>
              </w:pBdr>
              <w:spacing w:before="120"/>
              <w:ind w:left="714" w:hanging="357"/>
              <w:rPr>
                <w:color w:val="000000"/>
              </w:rPr>
            </w:pPr>
            <w:r>
              <w:rPr>
                <w:color w:val="000000"/>
              </w:rPr>
              <w:t>Hệ thống kiểm tra thông tin và xử lý.</w:t>
            </w:r>
          </w:p>
          <w:p w:rsidR="00D45B76" w:rsidRDefault="00000000">
            <w:pPr>
              <w:numPr>
                <w:ilvl w:val="0"/>
                <w:numId w:val="11"/>
              </w:numPr>
              <w:pBdr>
                <w:top w:val="nil"/>
                <w:left w:val="nil"/>
                <w:bottom w:val="nil"/>
                <w:right w:val="nil"/>
                <w:between w:val="nil"/>
              </w:pBdr>
              <w:spacing w:before="120"/>
              <w:ind w:left="714" w:hanging="357"/>
              <w:rPr>
                <w:color w:val="000000"/>
              </w:rPr>
            </w:pPr>
            <w:r>
              <w:rPr>
                <w:color w:val="000000"/>
              </w:rPr>
              <w:t>Hệ thống hiển thị thông báo xóa thành công.</w:t>
            </w:r>
          </w:p>
          <w:p w:rsidR="00D45B76" w:rsidRDefault="00000000">
            <w:pPr>
              <w:ind w:left="0" w:firstLine="0"/>
            </w:pPr>
            <w:r>
              <w:t>Luồng rẽ nhánh:</w:t>
            </w:r>
          </w:p>
          <w:p w:rsidR="00D45B76" w:rsidRDefault="00000000">
            <w:pPr>
              <w:numPr>
                <w:ilvl w:val="0"/>
                <w:numId w:val="25"/>
              </w:numPr>
              <w:pBdr>
                <w:top w:val="nil"/>
                <w:left w:val="nil"/>
                <w:bottom w:val="nil"/>
                <w:right w:val="nil"/>
                <w:between w:val="nil"/>
              </w:pBdr>
              <w:spacing w:before="210"/>
              <w:rPr>
                <w:color w:val="000000"/>
              </w:rPr>
            </w:pPr>
            <w:r>
              <w:rPr>
                <w:color w:val="000000"/>
              </w:rPr>
              <w:t>Tại bất kỳ bước nào trong luồng cơ bản, nếu không kết nối được với cơ sở dữ liệu thì hệ thống sẽ hiển thị một thông báo lỗi và use case kết thúc.</w:t>
            </w:r>
          </w:p>
          <w:p w:rsidR="00D45B76" w:rsidRDefault="00000000">
            <w:pPr>
              <w:numPr>
                <w:ilvl w:val="0"/>
                <w:numId w:val="25"/>
              </w:numPr>
              <w:pBdr>
                <w:top w:val="nil"/>
                <w:left w:val="nil"/>
                <w:bottom w:val="nil"/>
                <w:right w:val="nil"/>
                <w:between w:val="nil"/>
              </w:pBdr>
              <w:spacing w:before="210"/>
              <w:rPr>
                <w:color w:val="000000"/>
              </w:rPr>
            </w:pPr>
            <w:r>
              <w:rPr>
                <w:color w:val="000000"/>
              </w:rPr>
              <w:t>Tại bước thứ 14 trong luồng cơ bản, nếu người dùng bấm nút “Cancel” thì thông tin sẽ không được xóa và use case kết thúc</w:t>
            </w:r>
          </w:p>
        </w:tc>
      </w:tr>
      <w:tr w:rsidR="00D45B76">
        <w:trPr>
          <w:trHeight w:val="813"/>
        </w:trPr>
        <w:tc>
          <w:tcPr>
            <w:tcW w:w="1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lastRenderedPageBreak/>
              <w:t>Tiền điều kiện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numPr>
                <w:ilvl w:val="0"/>
                <w:numId w:val="4"/>
              </w:numPr>
            </w:pPr>
            <w:r>
              <w:t>Tài khoản đăng nhập là tài khoản admin</w:t>
            </w:r>
          </w:p>
        </w:tc>
      </w:tr>
      <w:tr w:rsidR="00D45B76">
        <w:trPr>
          <w:trHeight w:val="1035"/>
        </w:trPr>
        <w:tc>
          <w:tcPr>
            <w:tcW w:w="1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Hậu điều kiện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D45B76">
            <w:pPr>
              <w:keepNext/>
              <w:ind w:left="0" w:firstLine="0"/>
            </w:pPr>
          </w:p>
        </w:tc>
      </w:tr>
    </w:tbl>
    <w:p w:rsidR="00D45B76" w:rsidRDefault="00000000">
      <w:pPr>
        <w:pBdr>
          <w:top w:val="nil"/>
          <w:left w:val="nil"/>
          <w:bottom w:val="nil"/>
          <w:right w:val="nil"/>
          <w:between w:val="nil"/>
        </w:pBdr>
        <w:spacing w:after="200"/>
        <w:jc w:val="center"/>
        <w:rPr>
          <w:color w:val="000000"/>
          <w:sz w:val="24"/>
          <w:szCs w:val="24"/>
        </w:rPr>
      </w:pPr>
      <w:bookmarkStart w:id="34" w:name="_heading=h.2p2csry" w:colFirst="0" w:colLast="0"/>
      <w:bookmarkEnd w:id="34"/>
      <w:r>
        <w:rPr>
          <w:color w:val="000000"/>
          <w:sz w:val="24"/>
          <w:szCs w:val="24"/>
        </w:rPr>
        <w:t>Bảng 7: Đặc tả use case quản lý sự kiện</w:t>
      </w:r>
    </w:p>
    <w:p w:rsidR="00D45B76" w:rsidRDefault="00000000">
      <w:pPr>
        <w:keepNext/>
        <w:ind w:left="0" w:firstLine="0"/>
      </w:pPr>
      <w:r>
        <w:rPr>
          <w:noProof/>
        </w:rPr>
        <w:lastRenderedPageBreak/>
        <w:drawing>
          <wp:inline distT="0" distB="0" distL="0" distR="0">
            <wp:extent cx="5835650" cy="3359785"/>
            <wp:effectExtent l="0" t="0" r="0" b="0"/>
            <wp:docPr id="212196140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0"/>
                    <a:srcRect/>
                    <a:stretch>
                      <a:fillRect/>
                    </a:stretch>
                  </pic:blipFill>
                  <pic:spPr>
                    <a:xfrm>
                      <a:off x="0" y="0"/>
                      <a:ext cx="5835650" cy="3359785"/>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35" w:name="_heading=h.147n2zr" w:colFirst="0" w:colLast="0"/>
      <w:bookmarkEnd w:id="35"/>
      <w:r>
        <w:rPr>
          <w:color w:val="000000"/>
          <w:sz w:val="24"/>
          <w:szCs w:val="24"/>
        </w:rPr>
        <w:t>Hình 8: Biểu đồ phân rã use case quản lý sự kiện</w:t>
      </w:r>
    </w:p>
    <w:p w:rsidR="00D45B76" w:rsidRDefault="00D45B76"/>
    <w:p w:rsidR="00D45B76" w:rsidRDefault="00000000">
      <w:pPr>
        <w:pStyle w:val="Heading4"/>
        <w:numPr>
          <w:ilvl w:val="3"/>
          <w:numId w:val="28"/>
        </w:numPr>
      </w:pPr>
      <w:r>
        <w:t>Đặc tả use case quản lý loại tài khoản</w:t>
      </w:r>
    </w:p>
    <w:tbl>
      <w:tblPr>
        <w:tblStyle w:val="afd"/>
        <w:tblW w:w="9010" w:type="dxa"/>
        <w:tblLayout w:type="fixed"/>
        <w:tblLook w:val="0400" w:firstRow="0" w:lastRow="0" w:firstColumn="0" w:lastColumn="0" w:noHBand="0" w:noVBand="1"/>
      </w:tblPr>
      <w:tblGrid>
        <w:gridCol w:w="1810"/>
        <w:gridCol w:w="7200"/>
      </w:tblGrid>
      <w:tr w:rsidR="00D45B76">
        <w:tc>
          <w:tcPr>
            <w:tcW w:w="1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Tên use case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Quản lý loại tài khoản</w:t>
            </w:r>
          </w:p>
        </w:tc>
      </w:tr>
      <w:tr w:rsidR="00D45B76">
        <w:tc>
          <w:tcPr>
            <w:tcW w:w="1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Mô tả</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Use case này cho phép người dùng thêm, sửa, xóa loại tài khoản trong hệ thống</w:t>
            </w:r>
          </w:p>
        </w:tc>
      </w:tr>
      <w:tr w:rsidR="00D45B76">
        <w:tc>
          <w:tcPr>
            <w:tcW w:w="1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Luồng sự kiện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Luồng cơ bản:</w:t>
            </w:r>
          </w:p>
          <w:p w:rsidR="00D45B76" w:rsidRDefault="00000000">
            <w:pPr>
              <w:numPr>
                <w:ilvl w:val="0"/>
                <w:numId w:val="13"/>
              </w:numPr>
              <w:pBdr>
                <w:top w:val="nil"/>
                <w:left w:val="nil"/>
                <w:bottom w:val="nil"/>
                <w:right w:val="nil"/>
                <w:between w:val="nil"/>
              </w:pBdr>
              <w:spacing w:before="120"/>
              <w:rPr>
                <w:color w:val="000000"/>
              </w:rPr>
            </w:pPr>
            <w:r>
              <w:rPr>
                <w:color w:val="000000"/>
              </w:rPr>
              <w:t xml:space="preserve">Người </w:t>
            </w:r>
            <w:r>
              <w:t>dùng</w:t>
            </w:r>
            <w:r>
              <w:rPr>
                <w:color w:val="000000"/>
              </w:rPr>
              <w:t xml:space="preserve"> truy cập vào trang loại tài khoản.</w:t>
            </w:r>
          </w:p>
          <w:p w:rsidR="00D45B76" w:rsidRDefault="00000000">
            <w:pPr>
              <w:numPr>
                <w:ilvl w:val="0"/>
                <w:numId w:val="13"/>
              </w:numPr>
              <w:pBdr>
                <w:top w:val="nil"/>
                <w:left w:val="nil"/>
                <w:bottom w:val="nil"/>
                <w:right w:val="nil"/>
                <w:between w:val="nil"/>
              </w:pBdr>
              <w:spacing w:before="120"/>
              <w:rPr>
                <w:color w:val="000000"/>
              </w:rPr>
            </w:pPr>
            <w:r>
              <w:rPr>
                <w:color w:val="000000"/>
              </w:rPr>
              <w:t>Admin chọn biểu tượng thêm loại tài khoản.</w:t>
            </w:r>
          </w:p>
          <w:p w:rsidR="00D45B76" w:rsidRDefault="00000000">
            <w:pPr>
              <w:numPr>
                <w:ilvl w:val="0"/>
                <w:numId w:val="13"/>
              </w:numPr>
              <w:pBdr>
                <w:top w:val="nil"/>
                <w:left w:val="nil"/>
                <w:bottom w:val="nil"/>
                <w:right w:val="nil"/>
                <w:between w:val="nil"/>
              </w:pBdr>
              <w:spacing w:before="120"/>
              <w:rPr>
                <w:color w:val="000000"/>
              </w:rPr>
            </w:pPr>
            <w:r>
              <w:rPr>
                <w:color w:val="000000"/>
              </w:rPr>
              <w:t>Hệ thống hiện form nhập thêm mới loại tài khoản.</w:t>
            </w:r>
          </w:p>
          <w:p w:rsidR="00D45B76" w:rsidRDefault="00000000">
            <w:pPr>
              <w:numPr>
                <w:ilvl w:val="0"/>
                <w:numId w:val="13"/>
              </w:numPr>
              <w:pBdr>
                <w:top w:val="nil"/>
                <w:left w:val="nil"/>
                <w:bottom w:val="nil"/>
                <w:right w:val="nil"/>
                <w:between w:val="nil"/>
              </w:pBdr>
              <w:spacing w:before="120"/>
              <w:rPr>
                <w:color w:val="000000"/>
              </w:rPr>
            </w:pPr>
            <w:r>
              <w:rPr>
                <w:color w:val="000000"/>
              </w:rPr>
              <w:t>Người dùng điền thông tin mới và nhấn “Lưu”</w:t>
            </w:r>
          </w:p>
          <w:p w:rsidR="00D45B76" w:rsidRDefault="00000000">
            <w:pPr>
              <w:numPr>
                <w:ilvl w:val="0"/>
                <w:numId w:val="13"/>
              </w:numPr>
              <w:pBdr>
                <w:top w:val="nil"/>
                <w:left w:val="nil"/>
                <w:bottom w:val="nil"/>
                <w:right w:val="nil"/>
                <w:between w:val="nil"/>
              </w:pBdr>
              <w:spacing w:before="120"/>
              <w:rPr>
                <w:color w:val="000000"/>
              </w:rPr>
            </w:pPr>
            <w:r>
              <w:rPr>
                <w:color w:val="000000"/>
              </w:rPr>
              <w:t>Hệ thống kiểm tra thông tin người dùng nhập và xử lý.</w:t>
            </w:r>
          </w:p>
          <w:p w:rsidR="00D45B76" w:rsidRDefault="00000000">
            <w:pPr>
              <w:numPr>
                <w:ilvl w:val="0"/>
                <w:numId w:val="13"/>
              </w:numPr>
              <w:pBdr>
                <w:top w:val="nil"/>
                <w:left w:val="nil"/>
                <w:bottom w:val="nil"/>
                <w:right w:val="nil"/>
                <w:between w:val="nil"/>
              </w:pBdr>
              <w:spacing w:before="120"/>
              <w:rPr>
                <w:color w:val="000000"/>
              </w:rPr>
            </w:pPr>
            <w:r>
              <w:rPr>
                <w:color w:val="000000"/>
              </w:rPr>
              <w:t>Hệ thống hiển thị thông báo lưu thành công.</w:t>
            </w:r>
          </w:p>
          <w:p w:rsidR="00D45B76" w:rsidRDefault="00000000">
            <w:pPr>
              <w:numPr>
                <w:ilvl w:val="0"/>
                <w:numId w:val="13"/>
              </w:numPr>
              <w:pBdr>
                <w:top w:val="nil"/>
                <w:left w:val="nil"/>
                <w:bottom w:val="nil"/>
                <w:right w:val="nil"/>
                <w:between w:val="nil"/>
              </w:pBdr>
              <w:spacing w:before="120"/>
              <w:rPr>
                <w:color w:val="000000"/>
              </w:rPr>
            </w:pPr>
            <w:r>
              <w:rPr>
                <w:color w:val="000000"/>
              </w:rPr>
              <w:t xml:space="preserve">Admin chọn biểu tượng sửa loại tài khoản trong danh </w:t>
            </w:r>
            <w:r>
              <w:rPr>
                <w:color w:val="000000"/>
              </w:rPr>
              <w:lastRenderedPageBreak/>
              <w:t>sách.</w:t>
            </w:r>
          </w:p>
          <w:p w:rsidR="00D45B76" w:rsidRDefault="00000000">
            <w:pPr>
              <w:numPr>
                <w:ilvl w:val="0"/>
                <w:numId w:val="13"/>
              </w:numPr>
              <w:pBdr>
                <w:top w:val="nil"/>
                <w:left w:val="nil"/>
                <w:bottom w:val="nil"/>
                <w:right w:val="nil"/>
                <w:between w:val="nil"/>
              </w:pBdr>
              <w:spacing w:before="120"/>
              <w:rPr>
                <w:color w:val="000000"/>
              </w:rPr>
            </w:pPr>
            <w:r>
              <w:rPr>
                <w:color w:val="000000"/>
              </w:rPr>
              <w:t>Hệ thống hiện form và điền sẵn thông tin đã có.</w:t>
            </w:r>
          </w:p>
          <w:p w:rsidR="00D45B76" w:rsidRDefault="00000000">
            <w:pPr>
              <w:numPr>
                <w:ilvl w:val="0"/>
                <w:numId w:val="13"/>
              </w:numPr>
              <w:pBdr>
                <w:top w:val="nil"/>
                <w:left w:val="nil"/>
                <w:bottom w:val="nil"/>
                <w:right w:val="nil"/>
                <w:between w:val="nil"/>
              </w:pBdr>
              <w:spacing w:before="120"/>
              <w:rPr>
                <w:color w:val="000000"/>
              </w:rPr>
            </w:pPr>
            <w:r>
              <w:rPr>
                <w:color w:val="000000"/>
              </w:rPr>
              <w:t>Người dùng cập nhật thông tin và nhấn “Lưu”</w:t>
            </w:r>
          </w:p>
          <w:p w:rsidR="00D45B76" w:rsidRDefault="00000000">
            <w:pPr>
              <w:numPr>
                <w:ilvl w:val="0"/>
                <w:numId w:val="13"/>
              </w:numPr>
              <w:pBdr>
                <w:top w:val="nil"/>
                <w:left w:val="nil"/>
                <w:bottom w:val="nil"/>
                <w:right w:val="nil"/>
                <w:between w:val="nil"/>
              </w:pBdr>
              <w:spacing w:before="120"/>
              <w:rPr>
                <w:color w:val="000000"/>
              </w:rPr>
            </w:pPr>
            <w:r>
              <w:rPr>
                <w:color w:val="000000"/>
              </w:rPr>
              <w:t>Hệ thống kiểm tra thông tin người dùng nhập và xử lý.</w:t>
            </w:r>
          </w:p>
          <w:p w:rsidR="00D45B76" w:rsidRDefault="00000000">
            <w:pPr>
              <w:numPr>
                <w:ilvl w:val="0"/>
                <w:numId w:val="13"/>
              </w:numPr>
              <w:pBdr>
                <w:top w:val="nil"/>
                <w:left w:val="nil"/>
                <w:bottom w:val="nil"/>
                <w:right w:val="nil"/>
                <w:between w:val="nil"/>
              </w:pBdr>
              <w:spacing w:before="120"/>
              <w:rPr>
                <w:color w:val="000000"/>
              </w:rPr>
            </w:pPr>
            <w:r>
              <w:rPr>
                <w:color w:val="000000"/>
              </w:rPr>
              <w:t>Hệ thống hiển thị thông báo lưu thành công.</w:t>
            </w:r>
          </w:p>
          <w:p w:rsidR="00D45B76" w:rsidRDefault="00000000">
            <w:pPr>
              <w:numPr>
                <w:ilvl w:val="0"/>
                <w:numId w:val="13"/>
              </w:numPr>
              <w:pBdr>
                <w:top w:val="nil"/>
                <w:left w:val="nil"/>
                <w:bottom w:val="nil"/>
                <w:right w:val="nil"/>
                <w:between w:val="nil"/>
              </w:pBdr>
              <w:spacing w:before="120"/>
              <w:rPr>
                <w:color w:val="000000"/>
              </w:rPr>
            </w:pPr>
            <w:r>
              <w:rPr>
                <w:color w:val="000000"/>
              </w:rPr>
              <w:t>Admin chọn biểu tượng xóa trong danh sách.</w:t>
            </w:r>
          </w:p>
          <w:p w:rsidR="00D45B76" w:rsidRDefault="00000000">
            <w:pPr>
              <w:numPr>
                <w:ilvl w:val="0"/>
                <w:numId w:val="13"/>
              </w:numPr>
              <w:pBdr>
                <w:top w:val="nil"/>
                <w:left w:val="nil"/>
                <w:bottom w:val="nil"/>
                <w:right w:val="nil"/>
                <w:between w:val="nil"/>
              </w:pBdr>
              <w:spacing w:before="120"/>
              <w:rPr>
                <w:color w:val="000000"/>
              </w:rPr>
            </w:pPr>
            <w:r>
              <w:rPr>
                <w:color w:val="000000"/>
              </w:rPr>
              <w:t xml:space="preserve">Hệ thống </w:t>
            </w:r>
            <w:r>
              <w:t>hiển</w:t>
            </w:r>
            <w:r>
              <w:rPr>
                <w:color w:val="000000"/>
              </w:rPr>
              <w:t xml:space="preserve"> thị thông báo xác nhận xóa.</w:t>
            </w:r>
          </w:p>
          <w:p w:rsidR="00D45B76" w:rsidRDefault="00000000">
            <w:pPr>
              <w:numPr>
                <w:ilvl w:val="0"/>
                <w:numId w:val="13"/>
              </w:numPr>
              <w:pBdr>
                <w:top w:val="nil"/>
                <w:left w:val="nil"/>
                <w:bottom w:val="nil"/>
                <w:right w:val="nil"/>
                <w:between w:val="nil"/>
              </w:pBdr>
              <w:spacing w:before="120"/>
              <w:rPr>
                <w:color w:val="000000"/>
              </w:rPr>
            </w:pPr>
            <w:r>
              <w:rPr>
                <w:color w:val="000000"/>
              </w:rPr>
              <w:t>Người dùng bấm nút “OK”</w:t>
            </w:r>
          </w:p>
          <w:p w:rsidR="00D45B76" w:rsidRDefault="00000000">
            <w:pPr>
              <w:numPr>
                <w:ilvl w:val="0"/>
                <w:numId w:val="13"/>
              </w:numPr>
              <w:pBdr>
                <w:top w:val="nil"/>
                <w:left w:val="nil"/>
                <w:bottom w:val="nil"/>
                <w:right w:val="nil"/>
                <w:between w:val="nil"/>
              </w:pBdr>
              <w:spacing w:before="120"/>
              <w:rPr>
                <w:color w:val="000000"/>
              </w:rPr>
            </w:pPr>
            <w:r>
              <w:rPr>
                <w:color w:val="000000"/>
              </w:rPr>
              <w:t>Hệ thống kiểm tra thông tin và xử lý.</w:t>
            </w:r>
          </w:p>
          <w:p w:rsidR="00D45B76" w:rsidRDefault="00000000">
            <w:pPr>
              <w:numPr>
                <w:ilvl w:val="0"/>
                <w:numId w:val="13"/>
              </w:numPr>
              <w:pBdr>
                <w:top w:val="nil"/>
                <w:left w:val="nil"/>
                <w:bottom w:val="nil"/>
                <w:right w:val="nil"/>
                <w:between w:val="nil"/>
              </w:pBdr>
              <w:spacing w:before="120"/>
              <w:rPr>
                <w:color w:val="000000"/>
              </w:rPr>
            </w:pPr>
            <w:r>
              <w:rPr>
                <w:color w:val="000000"/>
              </w:rPr>
              <w:t>Hệ thống hiển thị thông báo xóa thành công.</w:t>
            </w:r>
          </w:p>
          <w:p w:rsidR="00D45B76" w:rsidRDefault="00000000">
            <w:pPr>
              <w:ind w:left="0" w:firstLine="0"/>
            </w:pPr>
            <w:r>
              <w:t>Luồng rẽ nhánh:</w:t>
            </w:r>
          </w:p>
          <w:p w:rsidR="00D45B76" w:rsidRDefault="00000000">
            <w:pPr>
              <w:numPr>
                <w:ilvl w:val="0"/>
                <w:numId w:val="26"/>
              </w:numPr>
              <w:pBdr>
                <w:top w:val="nil"/>
                <w:left w:val="nil"/>
                <w:bottom w:val="nil"/>
                <w:right w:val="nil"/>
                <w:between w:val="nil"/>
              </w:pBdr>
              <w:spacing w:before="210"/>
              <w:rPr>
                <w:color w:val="000000"/>
              </w:rPr>
            </w:pPr>
            <w:r>
              <w:rPr>
                <w:color w:val="000000"/>
              </w:rPr>
              <w:t>Tại bất kỳ bước nào trong luồng cơ bản, nếu không kết nối được với cơ sở dữ liệu thì hệ thống sẽ hiển thị một thông báo lỗi và use case kết thúc.</w:t>
            </w:r>
          </w:p>
          <w:p w:rsidR="00D45B76" w:rsidRDefault="00000000">
            <w:pPr>
              <w:numPr>
                <w:ilvl w:val="0"/>
                <w:numId w:val="26"/>
              </w:numPr>
              <w:pBdr>
                <w:top w:val="nil"/>
                <w:left w:val="nil"/>
                <w:bottom w:val="nil"/>
                <w:right w:val="nil"/>
                <w:between w:val="nil"/>
              </w:pBdr>
              <w:spacing w:before="210"/>
              <w:rPr>
                <w:color w:val="000000"/>
              </w:rPr>
            </w:pPr>
            <w:r>
              <w:rPr>
                <w:color w:val="000000"/>
              </w:rPr>
              <w:t>Tại bước thứ 14 trong luồng cơ bản, nếu người dùng bấm nút “Cancel” thì thông tin sẽ không được xóa và use case kết thúc</w:t>
            </w:r>
          </w:p>
        </w:tc>
      </w:tr>
      <w:tr w:rsidR="00D45B76">
        <w:trPr>
          <w:trHeight w:val="813"/>
        </w:trPr>
        <w:tc>
          <w:tcPr>
            <w:tcW w:w="1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lastRenderedPageBreak/>
              <w:t>Tiền điều kiện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numPr>
                <w:ilvl w:val="0"/>
                <w:numId w:val="4"/>
              </w:numPr>
            </w:pPr>
            <w:r>
              <w:t>Tài khoản đăng nhập là tài khoản admin</w:t>
            </w:r>
          </w:p>
        </w:tc>
      </w:tr>
      <w:tr w:rsidR="00D45B76">
        <w:trPr>
          <w:trHeight w:val="1035"/>
        </w:trPr>
        <w:tc>
          <w:tcPr>
            <w:tcW w:w="1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Hậu điều kiện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D45B76">
            <w:pPr>
              <w:keepNext/>
              <w:ind w:left="0" w:firstLine="0"/>
            </w:pPr>
          </w:p>
        </w:tc>
      </w:tr>
    </w:tbl>
    <w:p w:rsidR="00D45B76" w:rsidRDefault="00000000">
      <w:pPr>
        <w:pBdr>
          <w:top w:val="nil"/>
          <w:left w:val="nil"/>
          <w:bottom w:val="nil"/>
          <w:right w:val="nil"/>
          <w:between w:val="nil"/>
        </w:pBdr>
        <w:spacing w:after="200"/>
        <w:jc w:val="center"/>
        <w:rPr>
          <w:color w:val="000000"/>
          <w:sz w:val="24"/>
          <w:szCs w:val="24"/>
        </w:rPr>
      </w:pPr>
      <w:bookmarkStart w:id="36" w:name="_heading=h.3o7alnk" w:colFirst="0" w:colLast="0"/>
      <w:bookmarkEnd w:id="36"/>
      <w:r>
        <w:rPr>
          <w:color w:val="000000"/>
          <w:sz w:val="24"/>
          <w:szCs w:val="24"/>
        </w:rPr>
        <w:t>Bảng 8: Đặc tả use case quản lý loại tài khoản</w:t>
      </w:r>
    </w:p>
    <w:p w:rsidR="00D45B76" w:rsidRDefault="00000000">
      <w:pPr>
        <w:keepNext/>
        <w:ind w:left="0" w:firstLine="0"/>
      </w:pPr>
      <w:r>
        <w:tab/>
      </w:r>
      <w:r>
        <w:rPr>
          <w:noProof/>
        </w:rPr>
        <w:lastRenderedPageBreak/>
        <w:drawing>
          <wp:inline distT="0" distB="0" distL="0" distR="0">
            <wp:extent cx="5838492" cy="2225834"/>
            <wp:effectExtent l="0" t="0" r="0" b="0"/>
            <wp:docPr id="212196140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1"/>
                    <a:srcRect/>
                    <a:stretch>
                      <a:fillRect/>
                    </a:stretch>
                  </pic:blipFill>
                  <pic:spPr>
                    <a:xfrm>
                      <a:off x="0" y="0"/>
                      <a:ext cx="5838492" cy="2225834"/>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37" w:name="_heading=h.23ckvvd" w:colFirst="0" w:colLast="0"/>
      <w:bookmarkEnd w:id="37"/>
      <w:r>
        <w:rPr>
          <w:color w:val="000000"/>
          <w:sz w:val="24"/>
          <w:szCs w:val="24"/>
        </w:rPr>
        <w:t>Hình 9: Biểu đồ phân rã use case quản lý tài khoản</w:t>
      </w:r>
    </w:p>
    <w:p w:rsidR="00D45B76" w:rsidRDefault="00000000">
      <w:pPr>
        <w:pStyle w:val="Heading4"/>
        <w:numPr>
          <w:ilvl w:val="3"/>
          <w:numId w:val="28"/>
        </w:numPr>
      </w:pPr>
      <w:r>
        <w:t>Đặc tả use case quản lý mối quan hệ</w:t>
      </w:r>
    </w:p>
    <w:tbl>
      <w:tblPr>
        <w:tblStyle w:val="afe"/>
        <w:tblW w:w="9010" w:type="dxa"/>
        <w:tblLayout w:type="fixed"/>
        <w:tblLook w:val="0400" w:firstRow="0" w:lastRow="0" w:firstColumn="0" w:lastColumn="0" w:noHBand="0" w:noVBand="1"/>
      </w:tblPr>
      <w:tblGrid>
        <w:gridCol w:w="1811"/>
        <w:gridCol w:w="7199"/>
      </w:tblGrid>
      <w:tr w:rsidR="00D45B76">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Tên use case</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Quản lý mối quan hệ</w:t>
            </w:r>
          </w:p>
        </w:tc>
      </w:tr>
      <w:tr w:rsidR="00D45B76">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Mô tả</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Use case cho phép người dùng thêm, sửa, xóa các mối quan hệ xung quanh như bố mẹ, anh chị em, vợ con</w:t>
            </w:r>
          </w:p>
        </w:tc>
      </w:tr>
      <w:tr w:rsidR="00D45B76">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Luồng sự kiện</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Luồng cơ bản:</w:t>
            </w:r>
          </w:p>
          <w:p w:rsidR="00D45B76" w:rsidRDefault="00000000">
            <w:pPr>
              <w:numPr>
                <w:ilvl w:val="0"/>
                <w:numId w:val="14"/>
              </w:numPr>
              <w:pBdr>
                <w:top w:val="nil"/>
                <w:left w:val="nil"/>
                <w:bottom w:val="nil"/>
                <w:right w:val="nil"/>
                <w:between w:val="nil"/>
              </w:pBdr>
              <w:spacing w:before="120"/>
              <w:ind w:left="714" w:hanging="357"/>
              <w:rPr>
                <w:color w:val="000000"/>
              </w:rPr>
            </w:pPr>
            <w:r>
              <w:rPr>
                <w:color w:val="000000"/>
              </w:rPr>
              <w:t>Người dùng truy cập vào trang gia pha của trang web.</w:t>
            </w:r>
          </w:p>
          <w:p w:rsidR="00D45B76" w:rsidRDefault="00000000">
            <w:pPr>
              <w:numPr>
                <w:ilvl w:val="0"/>
                <w:numId w:val="14"/>
              </w:numPr>
              <w:pBdr>
                <w:top w:val="nil"/>
                <w:left w:val="nil"/>
                <w:bottom w:val="nil"/>
                <w:right w:val="nil"/>
                <w:between w:val="nil"/>
              </w:pBdr>
              <w:spacing w:before="120"/>
              <w:ind w:left="714" w:hanging="357"/>
              <w:rPr>
                <w:color w:val="000000"/>
              </w:rPr>
            </w:pPr>
            <w:r>
              <w:rPr>
                <w:color w:val="000000"/>
              </w:rPr>
              <w:t>Người dùng có thể lựa chọn thêm hoặc sửa  thông tin của thành viên trong gia đình (bố mẹ, anh chị em, hoặc vợ con).</w:t>
            </w:r>
          </w:p>
          <w:p w:rsidR="00D45B76" w:rsidRDefault="00000000">
            <w:pPr>
              <w:numPr>
                <w:ilvl w:val="0"/>
                <w:numId w:val="14"/>
              </w:numPr>
              <w:pBdr>
                <w:top w:val="nil"/>
                <w:left w:val="nil"/>
                <w:bottom w:val="nil"/>
                <w:right w:val="nil"/>
                <w:between w:val="nil"/>
              </w:pBdr>
              <w:spacing w:before="120"/>
              <w:ind w:left="714" w:hanging="357"/>
              <w:rPr>
                <w:color w:val="000000"/>
              </w:rPr>
            </w:pPr>
            <w:r>
              <w:rPr>
                <w:color w:val="000000"/>
              </w:rPr>
              <w:t>Hệ thống hiển form để người dùng nhập hoặc sửa thông tin</w:t>
            </w:r>
          </w:p>
          <w:p w:rsidR="00D45B76" w:rsidRDefault="00000000">
            <w:pPr>
              <w:numPr>
                <w:ilvl w:val="0"/>
                <w:numId w:val="14"/>
              </w:numPr>
              <w:pBdr>
                <w:top w:val="nil"/>
                <w:left w:val="nil"/>
                <w:bottom w:val="nil"/>
                <w:right w:val="nil"/>
                <w:between w:val="nil"/>
              </w:pBdr>
              <w:spacing w:before="120"/>
              <w:ind w:left="714" w:hanging="357"/>
              <w:rPr>
                <w:color w:val="000000"/>
              </w:rPr>
            </w:pPr>
            <w:r>
              <w:rPr>
                <w:color w:val="000000"/>
              </w:rPr>
              <w:t>Người dùng điền thông tin cần thiết như tên, tuổi, giới tính, năm sinh,… sau đó chọn “lưu” để xác nhận .</w:t>
            </w:r>
          </w:p>
          <w:p w:rsidR="00D45B76" w:rsidRDefault="00000000">
            <w:pPr>
              <w:numPr>
                <w:ilvl w:val="0"/>
                <w:numId w:val="14"/>
              </w:numPr>
              <w:pBdr>
                <w:top w:val="nil"/>
                <w:left w:val="nil"/>
                <w:bottom w:val="nil"/>
                <w:right w:val="nil"/>
                <w:between w:val="nil"/>
              </w:pBdr>
              <w:spacing w:before="120"/>
              <w:ind w:left="714" w:hanging="357"/>
              <w:rPr>
                <w:color w:val="000000"/>
              </w:rPr>
            </w:pPr>
            <w:r>
              <w:rPr>
                <w:color w:val="000000"/>
              </w:rPr>
              <w:t>Hệ thống kiểm tra thông tin Admin nhập và xử lý.</w:t>
            </w:r>
          </w:p>
          <w:p w:rsidR="00D45B76" w:rsidRDefault="00000000">
            <w:pPr>
              <w:numPr>
                <w:ilvl w:val="0"/>
                <w:numId w:val="14"/>
              </w:numPr>
              <w:pBdr>
                <w:top w:val="nil"/>
                <w:left w:val="nil"/>
                <w:bottom w:val="nil"/>
                <w:right w:val="nil"/>
                <w:between w:val="nil"/>
              </w:pBdr>
              <w:spacing w:before="120"/>
              <w:ind w:left="714" w:hanging="357"/>
              <w:rPr>
                <w:color w:val="000000"/>
              </w:rPr>
            </w:pPr>
            <w:r>
              <w:rPr>
                <w:color w:val="000000"/>
              </w:rPr>
              <w:t xml:space="preserve">Hệ thống hiển thị thông báo thay đổi thành công </w:t>
            </w:r>
          </w:p>
          <w:p w:rsidR="00D45B76" w:rsidRDefault="00000000">
            <w:pPr>
              <w:numPr>
                <w:ilvl w:val="0"/>
                <w:numId w:val="14"/>
              </w:numPr>
              <w:pBdr>
                <w:top w:val="nil"/>
                <w:left w:val="nil"/>
                <w:bottom w:val="nil"/>
                <w:right w:val="nil"/>
                <w:between w:val="nil"/>
              </w:pBdr>
              <w:spacing w:before="120"/>
              <w:ind w:left="714" w:hanging="357"/>
              <w:rPr>
                <w:color w:val="000000"/>
              </w:rPr>
            </w:pPr>
            <w:r>
              <w:rPr>
                <w:color w:val="000000"/>
              </w:rPr>
              <w:t xml:space="preserve">Người dùng nhấn biểu tượng xóa trong danh sách vợ con </w:t>
            </w:r>
            <w:r>
              <w:rPr>
                <w:color w:val="000000"/>
              </w:rPr>
              <w:lastRenderedPageBreak/>
              <w:t>hoặc danh sách anh chị em.</w:t>
            </w:r>
          </w:p>
          <w:p w:rsidR="00D45B76" w:rsidRDefault="00000000">
            <w:pPr>
              <w:numPr>
                <w:ilvl w:val="0"/>
                <w:numId w:val="14"/>
              </w:numPr>
              <w:pBdr>
                <w:top w:val="nil"/>
                <w:left w:val="nil"/>
                <w:bottom w:val="nil"/>
                <w:right w:val="nil"/>
                <w:between w:val="nil"/>
              </w:pBdr>
              <w:spacing w:before="120"/>
              <w:ind w:left="714" w:hanging="357"/>
              <w:rPr>
                <w:color w:val="000000"/>
              </w:rPr>
            </w:pPr>
            <w:r>
              <w:rPr>
                <w:color w:val="000000"/>
              </w:rPr>
              <w:t>Hệ thống hiển thị thông báo xác nhận xóa.</w:t>
            </w:r>
          </w:p>
          <w:p w:rsidR="00D45B76" w:rsidRDefault="00000000">
            <w:pPr>
              <w:numPr>
                <w:ilvl w:val="0"/>
                <w:numId w:val="14"/>
              </w:numPr>
              <w:pBdr>
                <w:top w:val="nil"/>
                <w:left w:val="nil"/>
                <w:bottom w:val="nil"/>
                <w:right w:val="nil"/>
                <w:between w:val="nil"/>
              </w:pBdr>
              <w:spacing w:before="120"/>
              <w:ind w:left="714" w:hanging="357"/>
              <w:rPr>
                <w:color w:val="000000"/>
              </w:rPr>
            </w:pPr>
            <w:r>
              <w:rPr>
                <w:color w:val="000000"/>
              </w:rPr>
              <w:t>Người dùng bấm nút “OK”</w:t>
            </w:r>
          </w:p>
          <w:p w:rsidR="00D45B76" w:rsidRDefault="00000000">
            <w:pPr>
              <w:numPr>
                <w:ilvl w:val="0"/>
                <w:numId w:val="14"/>
              </w:numPr>
              <w:pBdr>
                <w:top w:val="nil"/>
                <w:left w:val="nil"/>
                <w:bottom w:val="nil"/>
                <w:right w:val="nil"/>
                <w:between w:val="nil"/>
              </w:pBdr>
              <w:spacing w:before="120"/>
              <w:ind w:left="714" w:hanging="357"/>
              <w:rPr>
                <w:color w:val="000000"/>
              </w:rPr>
            </w:pPr>
            <w:r>
              <w:rPr>
                <w:color w:val="000000"/>
              </w:rPr>
              <w:t>Hệ thống kiểm tra thông tin và thông báo cho người dùng</w:t>
            </w:r>
          </w:p>
          <w:p w:rsidR="00D45B76" w:rsidRDefault="00000000">
            <w:pPr>
              <w:ind w:left="0" w:firstLine="0"/>
            </w:pPr>
            <w:r>
              <w:t>Luồng rẽ nhánh:</w:t>
            </w:r>
          </w:p>
          <w:p w:rsidR="00D45B76" w:rsidRDefault="00000000">
            <w:pPr>
              <w:numPr>
                <w:ilvl w:val="0"/>
                <w:numId w:val="27"/>
              </w:numPr>
              <w:pBdr>
                <w:top w:val="nil"/>
                <w:left w:val="nil"/>
                <w:bottom w:val="nil"/>
                <w:right w:val="nil"/>
                <w:between w:val="nil"/>
              </w:pBdr>
              <w:spacing w:before="210"/>
              <w:rPr>
                <w:color w:val="000000"/>
              </w:rPr>
            </w:pPr>
            <w:r>
              <w:rPr>
                <w:color w:val="000000"/>
              </w:rPr>
              <w:t>Tại bất kỳ bước nào trong luồng cơ bản, nếu không kết nối được với cơ sở dữ liệu thì hệ thống sẽ hiển thị một thông báo lỗi và use case kết thúc.</w:t>
            </w:r>
          </w:p>
          <w:p w:rsidR="00D45B76" w:rsidRDefault="00000000">
            <w:pPr>
              <w:numPr>
                <w:ilvl w:val="0"/>
                <w:numId w:val="27"/>
              </w:numPr>
              <w:pBdr>
                <w:top w:val="nil"/>
                <w:left w:val="nil"/>
                <w:bottom w:val="nil"/>
                <w:right w:val="nil"/>
                <w:between w:val="nil"/>
              </w:pBdr>
              <w:spacing w:before="210"/>
              <w:rPr>
                <w:color w:val="000000"/>
              </w:rPr>
            </w:pPr>
            <w:r>
              <w:rPr>
                <w:color w:val="000000"/>
              </w:rPr>
              <w:t>Tại bước 10 trong luồng cơ bản, hệ thống kiểm tra thông tin và phát hiện thông tin không hợp lệ sẽ thông báo cho người dùng</w:t>
            </w:r>
          </w:p>
          <w:p w:rsidR="00D45B76" w:rsidRDefault="00D45B76"/>
        </w:tc>
      </w:tr>
      <w:tr w:rsidR="00D45B76">
        <w:trPr>
          <w:trHeight w:val="813"/>
        </w:trPr>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lastRenderedPageBreak/>
              <w:t>Tiền điều kiện</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numPr>
                <w:ilvl w:val="0"/>
                <w:numId w:val="4"/>
              </w:numPr>
            </w:pPr>
            <w:r>
              <w:t>Người dùng đã thực hiện đăng nhập.</w:t>
            </w:r>
          </w:p>
          <w:p w:rsidR="00D45B76" w:rsidRDefault="00000000">
            <w:pPr>
              <w:numPr>
                <w:ilvl w:val="0"/>
                <w:numId w:val="4"/>
              </w:numPr>
            </w:pPr>
            <w:r>
              <w:t>Hệ thống có cơ sở dữ liệu chứa thông tin cá nhân của người dùng.</w:t>
            </w:r>
          </w:p>
          <w:p w:rsidR="00D45B76" w:rsidRDefault="00000000">
            <w:pPr>
              <w:numPr>
                <w:ilvl w:val="0"/>
                <w:numId w:val="4"/>
              </w:numPr>
            </w:pPr>
            <w:r>
              <w:t>Người dùng đang thực hiện use case xem chi tiết mối quan hệ</w:t>
            </w:r>
          </w:p>
          <w:p w:rsidR="00D45B76" w:rsidRDefault="00000000">
            <w:pPr>
              <w:numPr>
                <w:ilvl w:val="0"/>
                <w:numId w:val="4"/>
              </w:numPr>
            </w:pPr>
            <w:r>
              <w:t>Tài khoản đăng nhập là admin</w:t>
            </w:r>
          </w:p>
        </w:tc>
      </w:tr>
      <w:tr w:rsidR="00D45B76">
        <w:trPr>
          <w:trHeight w:val="1035"/>
        </w:trPr>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Hậu điều kiện</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D45B76">
            <w:pPr>
              <w:keepNext/>
              <w:ind w:left="0" w:firstLine="0"/>
            </w:pPr>
          </w:p>
        </w:tc>
      </w:tr>
    </w:tbl>
    <w:p w:rsidR="00D45B76" w:rsidRDefault="00000000">
      <w:pPr>
        <w:pBdr>
          <w:top w:val="nil"/>
          <w:left w:val="nil"/>
          <w:bottom w:val="nil"/>
          <w:right w:val="nil"/>
          <w:between w:val="nil"/>
        </w:pBdr>
        <w:spacing w:after="200"/>
        <w:jc w:val="center"/>
        <w:rPr>
          <w:color w:val="000000"/>
          <w:sz w:val="24"/>
          <w:szCs w:val="24"/>
        </w:rPr>
      </w:pPr>
      <w:bookmarkStart w:id="38" w:name="_heading=h.ihv636" w:colFirst="0" w:colLast="0"/>
      <w:bookmarkEnd w:id="38"/>
      <w:r>
        <w:rPr>
          <w:color w:val="000000"/>
          <w:sz w:val="24"/>
          <w:szCs w:val="24"/>
        </w:rPr>
        <w:t>Bảng 9: Đặc tả use case quản lý mối quan hệ</w:t>
      </w:r>
    </w:p>
    <w:p w:rsidR="00D45B76" w:rsidRDefault="00000000">
      <w:pPr>
        <w:keepNext/>
        <w:ind w:left="0" w:firstLine="0"/>
      </w:pPr>
      <w:r>
        <w:rPr>
          <w:noProof/>
        </w:rPr>
        <w:lastRenderedPageBreak/>
        <w:drawing>
          <wp:inline distT="0" distB="0" distL="0" distR="0">
            <wp:extent cx="5835650" cy="2516505"/>
            <wp:effectExtent l="0" t="0" r="0" b="0"/>
            <wp:docPr id="212196140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2"/>
                    <a:srcRect/>
                    <a:stretch>
                      <a:fillRect/>
                    </a:stretch>
                  </pic:blipFill>
                  <pic:spPr>
                    <a:xfrm>
                      <a:off x="0" y="0"/>
                      <a:ext cx="5835650" cy="2516505"/>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39" w:name="_heading=h.32hioqz" w:colFirst="0" w:colLast="0"/>
      <w:bookmarkEnd w:id="39"/>
      <w:r>
        <w:rPr>
          <w:color w:val="000000"/>
          <w:sz w:val="24"/>
          <w:szCs w:val="24"/>
        </w:rPr>
        <w:t>Hình 10: Biểu đồ phân rã use case quản lý mối quan hệ</w:t>
      </w:r>
    </w:p>
    <w:p w:rsidR="00D45B76" w:rsidRDefault="00000000">
      <w:pPr>
        <w:pStyle w:val="Heading4"/>
        <w:numPr>
          <w:ilvl w:val="3"/>
          <w:numId w:val="28"/>
        </w:numPr>
      </w:pPr>
      <w:r>
        <w:t>Đặc tả use case tìm kiếm người trong gia phả</w:t>
      </w:r>
    </w:p>
    <w:tbl>
      <w:tblPr>
        <w:tblStyle w:val="aff"/>
        <w:tblW w:w="9010" w:type="dxa"/>
        <w:tblLayout w:type="fixed"/>
        <w:tblLook w:val="0400" w:firstRow="0" w:lastRow="0" w:firstColumn="0" w:lastColumn="0" w:noHBand="0" w:noVBand="1"/>
      </w:tblPr>
      <w:tblGrid>
        <w:gridCol w:w="1811"/>
        <w:gridCol w:w="7199"/>
      </w:tblGrid>
      <w:tr w:rsidR="00D45B76">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Tên use case</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Tìm kiếm người trong gia phả</w:t>
            </w:r>
          </w:p>
        </w:tc>
      </w:tr>
      <w:tr w:rsidR="00D45B76">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Mô tả</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Use case cho phép người dùng tìm kiếm thông tin muốn tìm</w:t>
            </w:r>
          </w:p>
        </w:tc>
      </w:tr>
      <w:tr w:rsidR="00D45B76">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Luồng sự kiện</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Luồng cơ bản:</w:t>
            </w:r>
          </w:p>
          <w:p w:rsidR="00D45B76" w:rsidRDefault="00000000">
            <w:pPr>
              <w:numPr>
                <w:ilvl w:val="0"/>
                <w:numId w:val="15"/>
              </w:numPr>
              <w:pBdr>
                <w:top w:val="nil"/>
                <w:left w:val="nil"/>
                <w:bottom w:val="nil"/>
                <w:right w:val="nil"/>
                <w:between w:val="nil"/>
              </w:pBdr>
              <w:spacing w:before="120"/>
              <w:rPr>
                <w:color w:val="000000"/>
              </w:rPr>
            </w:pPr>
            <w:r>
              <w:rPr>
                <w:color w:val="000000"/>
              </w:rPr>
              <w:t>Người dùng truy cập vào trang gia pha của trang web.</w:t>
            </w:r>
          </w:p>
          <w:p w:rsidR="00D45B76" w:rsidRDefault="00000000">
            <w:pPr>
              <w:numPr>
                <w:ilvl w:val="0"/>
                <w:numId w:val="15"/>
              </w:numPr>
              <w:pBdr>
                <w:top w:val="nil"/>
                <w:left w:val="nil"/>
                <w:bottom w:val="nil"/>
                <w:right w:val="nil"/>
                <w:between w:val="nil"/>
              </w:pBdr>
              <w:spacing w:before="120"/>
              <w:rPr>
                <w:color w:val="000000"/>
              </w:rPr>
            </w:pPr>
            <w:r>
              <w:rPr>
                <w:color w:val="000000"/>
              </w:rPr>
              <w:t>Hệ thống hiển thị ô tìm kiếm ở góc phải màn hình</w:t>
            </w:r>
          </w:p>
          <w:p w:rsidR="00D45B76" w:rsidRDefault="00000000">
            <w:pPr>
              <w:numPr>
                <w:ilvl w:val="0"/>
                <w:numId w:val="15"/>
              </w:numPr>
              <w:pBdr>
                <w:top w:val="nil"/>
                <w:left w:val="nil"/>
                <w:bottom w:val="nil"/>
                <w:right w:val="nil"/>
                <w:between w:val="nil"/>
              </w:pBdr>
              <w:spacing w:before="120"/>
              <w:rPr>
                <w:color w:val="000000"/>
              </w:rPr>
            </w:pPr>
            <w:r>
              <w:rPr>
                <w:color w:val="000000"/>
              </w:rPr>
              <w:t>Người dùng chọn trong danh sách đổ ra từ ô tìm kiếm (là 1 danh sách lựa chọn người trong gia phả)</w:t>
            </w:r>
          </w:p>
          <w:p w:rsidR="00D45B76" w:rsidRDefault="00000000">
            <w:pPr>
              <w:numPr>
                <w:ilvl w:val="0"/>
                <w:numId w:val="15"/>
              </w:numPr>
              <w:pBdr>
                <w:top w:val="nil"/>
                <w:left w:val="nil"/>
                <w:bottom w:val="nil"/>
                <w:right w:val="nil"/>
                <w:between w:val="nil"/>
              </w:pBdr>
              <w:spacing w:before="120"/>
              <w:rPr>
                <w:color w:val="000000"/>
              </w:rPr>
            </w:pPr>
            <w:r>
              <w:rPr>
                <w:color w:val="000000"/>
              </w:rPr>
              <w:t>Hệ thống tìm kiếm thông tin và di chuyển màn hình đến vị trí người đó trong cây gia phả và làm nổi bật ô thể hiện người đó trong gia phả</w:t>
            </w:r>
          </w:p>
          <w:p w:rsidR="00D45B76" w:rsidRDefault="00D45B76">
            <w:pPr>
              <w:ind w:left="0" w:firstLine="0"/>
            </w:pPr>
          </w:p>
        </w:tc>
      </w:tr>
      <w:tr w:rsidR="00D45B76">
        <w:trPr>
          <w:trHeight w:val="813"/>
        </w:trPr>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Tiền điều kiện</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numPr>
                <w:ilvl w:val="0"/>
                <w:numId w:val="4"/>
              </w:numPr>
            </w:pPr>
            <w:r>
              <w:t>Người dùng đã thực hiện đăng nhập.</w:t>
            </w:r>
          </w:p>
        </w:tc>
      </w:tr>
      <w:tr w:rsidR="00D45B76">
        <w:trPr>
          <w:trHeight w:val="1035"/>
        </w:trPr>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lastRenderedPageBreak/>
              <w:t>Hậu điều kiện</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D45B76">
            <w:pPr>
              <w:keepNext/>
              <w:ind w:left="0" w:firstLine="0"/>
            </w:pPr>
          </w:p>
        </w:tc>
      </w:tr>
    </w:tbl>
    <w:p w:rsidR="00D45B76" w:rsidRDefault="00000000">
      <w:pPr>
        <w:pBdr>
          <w:top w:val="nil"/>
          <w:left w:val="nil"/>
          <w:bottom w:val="nil"/>
          <w:right w:val="nil"/>
          <w:between w:val="nil"/>
        </w:pBdr>
        <w:spacing w:after="200"/>
        <w:jc w:val="center"/>
        <w:rPr>
          <w:color w:val="000000"/>
          <w:sz w:val="24"/>
          <w:szCs w:val="24"/>
        </w:rPr>
      </w:pPr>
      <w:bookmarkStart w:id="40" w:name="_heading=h.1hmsyys" w:colFirst="0" w:colLast="0"/>
      <w:bookmarkEnd w:id="40"/>
      <w:r>
        <w:rPr>
          <w:color w:val="000000"/>
          <w:sz w:val="24"/>
          <w:szCs w:val="24"/>
        </w:rPr>
        <w:t>Bảng 10: Đặc tả use case tìm kiếm người trong gia phả</w:t>
      </w:r>
    </w:p>
    <w:p w:rsidR="00D45B76" w:rsidRDefault="00000000">
      <w:pPr>
        <w:keepNext/>
        <w:ind w:left="0" w:firstLine="0"/>
        <w:jc w:val="center"/>
      </w:pPr>
      <w:r>
        <w:rPr>
          <w:noProof/>
        </w:rPr>
        <w:drawing>
          <wp:inline distT="0" distB="0" distL="0" distR="0">
            <wp:extent cx="5152390" cy="1343660"/>
            <wp:effectExtent l="0" t="0" r="0" b="0"/>
            <wp:docPr id="212196140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3"/>
                    <a:srcRect/>
                    <a:stretch>
                      <a:fillRect/>
                    </a:stretch>
                  </pic:blipFill>
                  <pic:spPr>
                    <a:xfrm>
                      <a:off x="0" y="0"/>
                      <a:ext cx="5152390" cy="1343660"/>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41" w:name="_heading=h.41mghml" w:colFirst="0" w:colLast="0"/>
      <w:bookmarkEnd w:id="41"/>
      <w:r>
        <w:rPr>
          <w:color w:val="000000"/>
          <w:sz w:val="24"/>
          <w:szCs w:val="24"/>
        </w:rPr>
        <w:t>Hình 11:  Biểu đồ phân rã use case tìm kiếm</w:t>
      </w:r>
    </w:p>
    <w:p w:rsidR="00D45B76" w:rsidRPr="006F3BA2" w:rsidRDefault="00000000" w:rsidP="006F3BA2">
      <w:pPr>
        <w:spacing w:line="276" w:lineRule="auto"/>
        <w:ind w:left="283" w:firstLine="299"/>
        <w:rPr>
          <w:color w:val="000000"/>
          <w:sz w:val="24"/>
          <w:szCs w:val="24"/>
          <w:lang w:val="en-US"/>
        </w:rPr>
      </w:pPr>
      <w:r>
        <w:br w:type="page"/>
      </w:r>
    </w:p>
    <w:p w:rsidR="00D45B76" w:rsidRDefault="00000000">
      <w:pPr>
        <w:pStyle w:val="Heading1"/>
        <w:numPr>
          <w:ilvl w:val="0"/>
          <w:numId w:val="28"/>
        </w:numPr>
      </w:pPr>
      <w:bookmarkStart w:id="42" w:name="_heading=h.2grqrue" w:colFirst="0" w:colLast="0"/>
      <w:bookmarkEnd w:id="42"/>
      <w:r>
        <w:lastRenderedPageBreak/>
        <w:t>THIẾT KẾ VÀ XÂY DỰNG GIAO DIỆN WEBSITE</w:t>
      </w:r>
    </w:p>
    <w:p w:rsidR="00D45B76" w:rsidRDefault="00000000">
      <w:pPr>
        <w:pStyle w:val="Heading2"/>
        <w:numPr>
          <w:ilvl w:val="1"/>
          <w:numId w:val="28"/>
        </w:numPr>
      </w:pPr>
      <w:bookmarkStart w:id="43" w:name="_heading=h.vx1227" w:colFirst="0" w:colLast="0"/>
      <w:bookmarkEnd w:id="43"/>
      <w:r>
        <w:t>Thiết kế các use case</w:t>
      </w:r>
    </w:p>
    <w:p w:rsidR="00D45B76" w:rsidRDefault="00000000">
      <w:pPr>
        <w:pStyle w:val="Heading3"/>
        <w:numPr>
          <w:ilvl w:val="2"/>
          <w:numId w:val="28"/>
        </w:numPr>
      </w:pPr>
      <w:bookmarkStart w:id="44" w:name="_heading=h.3fwokq0" w:colFirst="0" w:colLast="0"/>
      <w:bookmarkEnd w:id="44"/>
      <w:r>
        <w:t xml:space="preserve">Use case </w:t>
      </w:r>
      <w:proofErr w:type="spellStart"/>
      <w:r>
        <w:t>đăng</w:t>
      </w:r>
      <w:proofErr w:type="spellEnd"/>
      <w:r>
        <w:t xml:space="preserve"> </w:t>
      </w:r>
      <w:proofErr w:type="spellStart"/>
      <w:r w:rsidR="006F3BA2">
        <w:t>nhập</w:t>
      </w:r>
      <w:proofErr w:type="spellEnd"/>
    </w:p>
    <w:p w:rsidR="00D45B76" w:rsidRDefault="00000000">
      <w:pPr>
        <w:pStyle w:val="Heading4"/>
        <w:numPr>
          <w:ilvl w:val="3"/>
          <w:numId w:val="28"/>
        </w:numPr>
      </w:pPr>
      <w:r>
        <w:t>Biểu đồ hoạt động</w:t>
      </w:r>
    </w:p>
    <w:p w:rsidR="00D45B76" w:rsidRDefault="00000000">
      <w:pPr>
        <w:keepNext/>
        <w:widowControl/>
        <w:spacing w:line="240" w:lineRule="auto"/>
        <w:ind w:left="360" w:firstLine="0"/>
        <w:jc w:val="center"/>
      </w:pPr>
      <w:r>
        <w:rPr>
          <w:noProof/>
        </w:rPr>
        <w:drawing>
          <wp:inline distT="0" distB="0" distL="0" distR="0">
            <wp:extent cx="5835650" cy="6454775"/>
            <wp:effectExtent l="0" t="0" r="0" b="0"/>
            <wp:docPr id="212196140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4"/>
                    <a:srcRect/>
                    <a:stretch>
                      <a:fillRect/>
                    </a:stretch>
                  </pic:blipFill>
                  <pic:spPr>
                    <a:xfrm>
                      <a:off x="0" y="0"/>
                      <a:ext cx="5835650" cy="6454775"/>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45" w:name="_heading=h.1v1yuxt" w:colFirst="0" w:colLast="0"/>
      <w:bookmarkEnd w:id="45"/>
      <w:r>
        <w:rPr>
          <w:color w:val="000000"/>
          <w:sz w:val="24"/>
          <w:szCs w:val="24"/>
        </w:rPr>
        <w:t>Hình 12: Biểu đồ hoạt động use case đăng nhập</w:t>
      </w:r>
    </w:p>
    <w:p w:rsidR="00D45B76" w:rsidRDefault="00000000">
      <w:pPr>
        <w:pStyle w:val="Heading4"/>
        <w:numPr>
          <w:ilvl w:val="3"/>
          <w:numId w:val="28"/>
        </w:numPr>
      </w:pPr>
      <w:r>
        <w:lastRenderedPageBreak/>
        <w:t>Biểu đồ trạng thái</w:t>
      </w:r>
    </w:p>
    <w:p w:rsidR="00D45B76" w:rsidRDefault="00000000">
      <w:pPr>
        <w:keepNext/>
        <w:ind w:left="0" w:firstLine="0"/>
      </w:pPr>
      <w:r>
        <w:rPr>
          <w:noProof/>
        </w:rPr>
        <w:drawing>
          <wp:inline distT="0" distB="0" distL="0" distR="0">
            <wp:extent cx="5836299" cy="2475119"/>
            <wp:effectExtent l="0" t="0" r="0" b="0"/>
            <wp:docPr id="212196140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5"/>
                    <a:srcRect/>
                    <a:stretch>
                      <a:fillRect/>
                    </a:stretch>
                  </pic:blipFill>
                  <pic:spPr>
                    <a:xfrm>
                      <a:off x="0" y="0"/>
                      <a:ext cx="5836299" cy="2475119"/>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46" w:name="_heading=h.4f1mdlm" w:colFirst="0" w:colLast="0"/>
      <w:bookmarkEnd w:id="46"/>
      <w:r>
        <w:rPr>
          <w:color w:val="000000"/>
          <w:sz w:val="24"/>
          <w:szCs w:val="24"/>
        </w:rPr>
        <w:t>Hình 13: Biểu đồ trạng thái use case đăng nhập</w:t>
      </w:r>
    </w:p>
    <w:p w:rsidR="00D45B76" w:rsidRDefault="00D45B76">
      <w:pPr>
        <w:ind w:left="0" w:firstLine="0"/>
      </w:pPr>
    </w:p>
    <w:p w:rsidR="00D45B76" w:rsidRDefault="00000000">
      <w:pPr>
        <w:pStyle w:val="Heading4"/>
        <w:numPr>
          <w:ilvl w:val="3"/>
          <w:numId w:val="28"/>
        </w:numPr>
      </w:pPr>
      <w:r>
        <w:t>Biểu đồ tuần tự</w:t>
      </w:r>
    </w:p>
    <w:p w:rsidR="00D45B76" w:rsidRDefault="00000000">
      <w:pPr>
        <w:keepNext/>
        <w:ind w:left="0" w:firstLine="0"/>
        <w:jc w:val="center"/>
      </w:pPr>
      <w:r>
        <w:rPr>
          <w:noProof/>
        </w:rPr>
        <w:drawing>
          <wp:inline distT="0" distB="0" distL="0" distR="0">
            <wp:extent cx="5835650" cy="4495800"/>
            <wp:effectExtent l="0" t="0" r="0" b="0"/>
            <wp:docPr id="212196140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6"/>
                    <a:srcRect/>
                    <a:stretch>
                      <a:fillRect/>
                    </a:stretch>
                  </pic:blipFill>
                  <pic:spPr>
                    <a:xfrm>
                      <a:off x="0" y="0"/>
                      <a:ext cx="5835650" cy="4495800"/>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47" w:name="_heading=h.2u6wntf" w:colFirst="0" w:colLast="0"/>
      <w:bookmarkEnd w:id="47"/>
      <w:r>
        <w:rPr>
          <w:color w:val="000000"/>
          <w:sz w:val="24"/>
          <w:szCs w:val="24"/>
        </w:rPr>
        <w:t>Hình 14: Biểu đồ tuần tự use case đăng nhập</w:t>
      </w:r>
    </w:p>
    <w:p w:rsidR="00D45B76" w:rsidRDefault="00000000">
      <w:pPr>
        <w:pStyle w:val="Heading4"/>
        <w:numPr>
          <w:ilvl w:val="3"/>
          <w:numId w:val="28"/>
        </w:numPr>
      </w:pPr>
      <w:r>
        <w:lastRenderedPageBreak/>
        <w:t>Biểu đồ lớp</w:t>
      </w:r>
    </w:p>
    <w:p w:rsidR="00D45B76" w:rsidRDefault="00000000">
      <w:pPr>
        <w:keepNext/>
        <w:ind w:left="0" w:firstLine="0"/>
      </w:pPr>
      <w:r>
        <w:rPr>
          <w:noProof/>
        </w:rPr>
        <w:drawing>
          <wp:inline distT="0" distB="0" distL="0" distR="0">
            <wp:extent cx="5734050" cy="4030980"/>
            <wp:effectExtent l="0" t="0" r="0" b="0"/>
            <wp:docPr id="212196140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7"/>
                    <a:srcRect/>
                    <a:stretch>
                      <a:fillRect/>
                    </a:stretch>
                  </pic:blipFill>
                  <pic:spPr>
                    <a:xfrm>
                      <a:off x="0" y="0"/>
                      <a:ext cx="5734050" cy="4030980"/>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48" w:name="_heading=h.19c6y18" w:colFirst="0" w:colLast="0"/>
      <w:bookmarkEnd w:id="48"/>
      <w:r>
        <w:rPr>
          <w:color w:val="000000"/>
          <w:sz w:val="24"/>
          <w:szCs w:val="24"/>
        </w:rPr>
        <w:t>Hình 15: Biểu đồ lớp use case đăng nhập</w:t>
      </w:r>
    </w:p>
    <w:p w:rsidR="00D45B76" w:rsidRDefault="00D45B76">
      <w:pPr>
        <w:pBdr>
          <w:top w:val="nil"/>
          <w:left w:val="nil"/>
          <w:bottom w:val="nil"/>
          <w:right w:val="nil"/>
          <w:between w:val="nil"/>
        </w:pBdr>
        <w:spacing w:after="200"/>
        <w:jc w:val="center"/>
        <w:rPr>
          <w:color w:val="000000"/>
          <w:sz w:val="24"/>
          <w:szCs w:val="24"/>
        </w:rPr>
      </w:pPr>
    </w:p>
    <w:p w:rsidR="00D45B76" w:rsidRDefault="00000000">
      <w:pPr>
        <w:pStyle w:val="Heading3"/>
        <w:numPr>
          <w:ilvl w:val="2"/>
          <w:numId w:val="28"/>
        </w:numPr>
      </w:pPr>
      <w:bookmarkStart w:id="49" w:name="_heading=h.3tbugp1" w:colFirst="0" w:colLast="0"/>
      <w:bookmarkEnd w:id="49"/>
      <w:r>
        <w:lastRenderedPageBreak/>
        <w:t xml:space="preserve">Use case </w:t>
      </w:r>
      <w:proofErr w:type="spellStart"/>
      <w:r>
        <w:t>góp</w:t>
      </w:r>
      <w:proofErr w:type="spellEnd"/>
      <w:r>
        <w:t xml:space="preserve"> ý</w:t>
      </w:r>
    </w:p>
    <w:p w:rsidR="00D45B76" w:rsidRDefault="00000000">
      <w:pPr>
        <w:pStyle w:val="Heading4"/>
        <w:numPr>
          <w:ilvl w:val="3"/>
          <w:numId w:val="28"/>
        </w:numPr>
      </w:pPr>
      <w:r>
        <w:t>Biểu đồ hoạt động</w:t>
      </w:r>
    </w:p>
    <w:p w:rsidR="00D45B76" w:rsidRDefault="00000000">
      <w:pPr>
        <w:keepNext/>
        <w:widowControl/>
        <w:spacing w:line="240" w:lineRule="auto"/>
        <w:ind w:left="360" w:firstLine="0"/>
        <w:jc w:val="left"/>
      </w:pPr>
      <w:r>
        <w:rPr>
          <w:noProof/>
        </w:rPr>
        <w:drawing>
          <wp:inline distT="0" distB="0" distL="0" distR="0">
            <wp:extent cx="5835650" cy="6015990"/>
            <wp:effectExtent l="0" t="0" r="0" b="0"/>
            <wp:docPr id="212196141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8"/>
                    <a:srcRect/>
                    <a:stretch>
                      <a:fillRect/>
                    </a:stretch>
                  </pic:blipFill>
                  <pic:spPr>
                    <a:xfrm>
                      <a:off x="0" y="0"/>
                      <a:ext cx="5835650" cy="6015990"/>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50" w:name="_heading=h.28h4qwu" w:colFirst="0" w:colLast="0"/>
      <w:bookmarkEnd w:id="50"/>
      <w:r>
        <w:rPr>
          <w:color w:val="000000"/>
          <w:sz w:val="24"/>
          <w:szCs w:val="24"/>
        </w:rPr>
        <w:t>Hình 16: Biểu đồ hoạt động use case góp ý</w:t>
      </w:r>
    </w:p>
    <w:p w:rsidR="00D45B76" w:rsidRDefault="00D45B76">
      <w:pPr>
        <w:ind w:left="0" w:firstLine="0"/>
      </w:pPr>
    </w:p>
    <w:p w:rsidR="00D45B76" w:rsidRDefault="00000000">
      <w:pPr>
        <w:pStyle w:val="Heading4"/>
        <w:numPr>
          <w:ilvl w:val="3"/>
          <w:numId w:val="28"/>
        </w:numPr>
      </w:pPr>
      <w:r>
        <w:lastRenderedPageBreak/>
        <w:t>Biểu đồ trạng thái</w:t>
      </w:r>
    </w:p>
    <w:p w:rsidR="00D45B76" w:rsidRDefault="00000000">
      <w:pPr>
        <w:keepNext/>
        <w:widowControl/>
        <w:spacing w:line="240" w:lineRule="auto"/>
        <w:ind w:left="360" w:firstLine="0"/>
        <w:jc w:val="left"/>
      </w:pPr>
      <w:r>
        <w:rPr>
          <w:noProof/>
        </w:rPr>
        <w:drawing>
          <wp:inline distT="0" distB="0" distL="0" distR="0">
            <wp:extent cx="5835650" cy="2943225"/>
            <wp:effectExtent l="0" t="0" r="0" b="0"/>
            <wp:docPr id="212196141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9"/>
                    <a:srcRect/>
                    <a:stretch>
                      <a:fillRect/>
                    </a:stretch>
                  </pic:blipFill>
                  <pic:spPr>
                    <a:xfrm>
                      <a:off x="0" y="0"/>
                      <a:ext cx="5835650" cy="2943225"/>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51" w:name="_heading=h.nmf14n" w:colFirst="0" w:colLast="0"/>
      <w:bookmarkEnd w:id="51"/>
      <w:r>
        <w:rPr>
          <w:color w:val="000000"/>
          <w:sz w:val="24"/>
          <w:szCs w:val="24"/>
        </w:rPr>
        <w:t>Hình 17: Biểu đồ trạng thái use case góp ý</w:t>
      </w:r>
    </w:p>
    <w:p w:rsidR="00D45B76" w:rsidRDefault="00000000">
      <w:pPr>
        <w:pStyle w:val="Heading4"/>
        <w:numPr>
          <w:ilvl w:val="3"/>
          <w:numId w:val="28"/>
        </w:numPr>
      </w:pPr>
      <w:r>
        <w:t>Biểu đồ tuần tự</w:t>
      </w:r>
    </w:p>
    <w:p w:rsidR="00D45B76" w:rsidRDefault="00000000">
      <w:pPr>
        <w:keepNext/>
        <w:ind w:left="0" w:firstLine="0"/>
      </w:pPr>
      <w:r>
        <w:rPr>
          <w:noProof/>
        </w:rPr>
        <w:drawing>
          <wp:inline distT="0" distB="0" distL="0" distR="0">
            <wp:extent cx="5835650" cy="3510915"/>
            <wp:effectExtent l="0" t="0" r="0" b="0"/>
            <wp:docPr id="212196141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0"/>
                    <a:srcRect/>
                    <a:stretch>
                      <a:fillRect/>
                    </a:stretch>
                  </pic:blipFill>
                  <pic:spPr>
                    <a:xfrm>
                      <a:off x="0" y="0"/>
                      <a:ext cx="5835650" cy="3510915"/>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52" w:name="_heading=h.2zbgiuw" w:colFirst="0" w:colLast="0"/>
      <w:bookmarkEnd w:id="52"/>
      <w:r>
        <w:rPr>
          <w:color w:val="000000"/>
          <w:sz w:val="24"/>
          <w:szCs w:val="24"/>
        </w:rPr>
        <w:t>Hình 18: Biểu đồ tuần tự use case góp ý</w:t>
      </w:r>
    </w:p>
    <w:p w:rsidR="00D45B76" w:rsidRDefault="00000000">
      <w:pPr>
        <w:keepNext/>
        <w:ind w:left="0" w:firstLine="0"/>
      </w:pPr>
      <w:r>
        <w:rPr>
          <w:noProof/>
        </w:rPr>
        <w:lastRenderedPageBreak/>
        <w:drawing>
          <wp:inline distT="0" distB="0" distL="0" distR="0">
            <wp:extent cx="5835650" cy="4521200"/>
            <wp:effectExtent l="0" t="0" r="0" b="0"/>
            <wp:docPr id="212196141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1"/>
                    <a:srcRect/>
                    <a:stretch>
                      <a:fillRect/>
                    </a:stretch>
                  </pic:blipFill>
                  <pic:spPr>
                    <a:xfrm>
                      <a:off x="0" y="0"/>
                      <a:ext cx="5835650" cy="4521200"/>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53" w:name="_heading=h.1egqt2p" w:colFirst="0" w:colLast="0"/>
      <w:bookmarkEnd w:id="53"/>
      <w:r>
        <w:rPr>
          <w:color w:val="000000"/>
          <w:sz w:val="24"/>
          <w:szCs w:val="24"/>
        </w:rPr>
        <w:t>Hình 19: Biểu đồ lớp use case góp ý</w:t>
      </w:r>
    </w:p>
    <w:p w:rsidR="00D45B76" w:rsidRDefault="00000000">
      <w:pPr>
        <w:pStyle w:val="Heading3"/>
        <w:numPr>
          <w:ilvl w:val="2"/>
          <w:numId w:val="28"/>
        </w:numPr>
      </w:pPr>
      <w:bookmarkStart w:id="54" w:name="_heading=h.3ygebqi" w:colFirst="0" w:colLast="0"/>
      <w:bookmarkEnd w:id="54"/>
      <w:r>
        <w:lastRenderedPageBreak/>
        <w:t xml:space="preserve">Use case </w:t>
      </w:r>
      <w:proofErr w:type="spellStart"/>
      <w:r>
        <w:t>thêm</w:t>
      </w:r>
      <w:proofErr w:type="spellEnd"/>
      <w:r>
        <w:t xml:space="preserve"> </w:t>
      </w:r>
      <w:proofErr w:type="spellStart"/>
      <w:r>
        <w:t>tiểu</w:t>
      </w:r>
      <w:proofErr w:type="spellEnd"/>
      <w:r>
        <w:t xml:space="preserve"> </w:t>
      </w:r>
      <w:proofErr w:type="spellStart"/>
      <w:r>
        <w:t>sử</w:t>
      </w:r>
      <w:proofErr w:type="spellEnd"/>
    </w:p>
    <w:p w:rsidR="00D45B76" w:rsidRDefault="00000000">
      <w:pPr>
        <w:pStyle w:val="Heading4"/>
        <w:numPr>
          <w:ilvl w:val="3"/>
          <w:numId w:val="28"/>
        </w:numPr>
      </w:pPr>
      <w:r>
        <w:t>Biểu đồ hoạt động</w:t>
      </w:r>
    </w:p>
    <w:p w:rsidR="00D45B76" w:rsidRDefault="00000000">
      <w:pPr>
        <w:keepNext/>
        <w:widowControl/>
        <w:spacing w:line="240" w:lineRule="auto"/>
        <w:ind w:left="360" w:firstLine="0"/>
        <w:jc w:val="left"/>
      </w:pPr>
      <w:r>
        <w:rPr>
          <w:noProof/>
        </w:rPr>
        <w:drawing>
          <wp:inline distT="0" distB="0" distL="0" distR="0">
            <wp:extent cx="5835650" cy="6007100"/>
            <wp:effectExtent l="0" t="0" r="0" b="0"/>
            <wp:docPr id="212196141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2"/>
                    <a:srcRect/>
                    <a:stretch>
                      <a:fillRect/>
                    </a:stretch>
                  </pic:blipFill>
                  <pic:spPr>
                    <a:xfrm>
                      <a:off x="0" y="0"/>
                      <a:ext cx="5835650" cy="6007100"/>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55" w:name="_heading=h.2dlolyb" w:colFirst="0" w:colLast="0"/>
      <w:bookmarkEnd w:id="55"/>
      <w:r>
        <w:rPr>
          <w:color w:val="000000"/>
          <w:sz w:val="24"/>
          <w:szCs w:val="24"/>
        </w:rPr>
        <w:t>Hình 20: Biểu đồ hoạt động use case thêm tiểu sử</w:t>
      </w:r>
    </w:p>
    <w:p w:rsidR="00D45B76" w:rsidRDefault="00000000">
      <w:pPr>
        <w:pStyle w:val="Heading4"/>
        <w:numPr>
          <w:ilvl w:val="3"/>
          <w:numId w:val="28"/>
        </w:numPr>
      </w:pPr>
      <w:r>
        <w:lastRenderedPageBreak/>
        <w:t>Biểu đồ trạng thái</w:t>
      </w:r>
    </w:p>
    <w:p w:rsidR="00D45B76" w:rsidRDefault="00000000">
      <w:pPr>
        <w:keepNext/>
        <w:widowControl/>
        <w:spacing w:line="240" w:lineRule="auto"/>
        <w:ind w:left="360" w:firstLine="0"/>
        <w:jc w:val="left"/>
      </w:pPr>
      <w:r>
        <w:rPr>
          <w:noProof/>
        </w:rPr>
        <w:drawing>
          <wp:inline distT="0" distB="0" distL="0" distR="0">
            <wp:extent cx="5835650" cy="2820035"/>
            <wp:effectExtent l="0" t="0" r="0" b="0"/>
            <wp:docPr id="212196138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a:stretch>
                      <a:fillRect/>
                    </a:stretch>
                  </pic:blipFill>
                  <pic:spPr>
                    <a:xfrm>
                      <a:off x="0" y="0"/>
                      <a:ext cx="5835650" cy="2820035"/>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56" w:name="_heading=h.sqyw64" w:colFirst="0" w:colLast="0"/>
      <w:bookmarkEnd w:id="56"/>
      <w:r>
        <w:rPr>
          <w:color w:val="000000"/>
          <w:sz w:val="24"/>
          <w:szCs w:val="24"/>
        </w:rPr>
        <w:t>Hình 21: Biểu đồ trạng thái use case thêm tiểu sử</w:t>
      </w:r>
    </w:p>
    <w:p w:rsidR="00D45B76" w:rsidRDefault="00000000">
      <w:pPr>
        <w:pStyle w:val="Heading4"/>
        <w:numPr>
          <w:ilvl w:val="3"/>
          <w:numId w:val="28"/>
        </w:numPr>
      </w:pPr>
      <w:r>
        <w:t>Biểu đồ tuần tự</w:t>
      </w:r>
    </w:p>
    <w:p w:rsidR="00D45B76" w:rsidRDefault="00000000">
      <w:pPr>
        <w:keepNext/>
        <w:ind w:left="0" w:firstLine="0"/>
      </w:pPr>
      <w:r>
        <w:rPr>
          <w:noProof/>
        </w:rPr>
        <w:drawing>
          <wp:inline distT="0" distB="0" distL="0" distR="0">
            <wp:extent cx="5835650" cy="4360545"/>
            <wp:effectExtent l="0" t="0" r="0" b="0"/>
            <wp:docPr id="212196138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4"/>
                    <a:srcRect/>
                    <a:stretch>
                      <a:fillRect/>
                    </a:stretch>
                  </pic:blipFill>
                  <pic:spPr>
                    <a:xfrm>
                      <a:off x="0" y="0"/>
                      <a:ext cx="5835650" cy="4360545"/>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57" w:name="_heading=h.3cqmetx" w:colFirst="0" w:colLast="0"/>
      <w:bookmarkEnd w:id="57"/>
      <w:r>
        <w:rPr>
          <w:color w:val="000000"/>
          <w:sz w:val="24"/>
          <w:szCs w:val="24"/>
        </w:rPr>
        <w:t>Hình 22: Biểu đồ tuần tự use case thêm tiểu sử</w:t>
      </w:r>
    </w:p>
    <w:p w:rsidR="00D45B76" w:rsidRDefault="00000000">
      <w:pPr>
        <w:pStyle w:val="Heading4"/>
        <w:numPr>
          <w:ilvl w:val="3"/>
          <w:numId w:val="28"/>
        </w:numPr>
      </w:pPr>
      <w:r>
        <w:lastRenderedPageBreak/>
        <w:t>Biểu đồ lớp</w:t>
      </w:r>
    </w:p>
    <w:p w:rsidR="00D45B76" w:rsidRDefault="00000000">
      <w:pPr>
        <w:keepNext/>
        <w:ind w:left="0" w:firstLine="0"/>
      </w:pPr>
      <w:r>
        <w:rPr>
          <w:noProof/>
        </w:rPr>
        <w:drawing>
          <wp:inline distT="0" distB="0" distL="0" distR="0">
            <wp:extent cx="5835650" cy="4669790"/>
            <wp:effectExtent l="0" t="0" r="0" b="0"/>
            <wp:docPr id="212196138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5"/>
                    <a:srcRect/>
                    <a:stretch>
                      <a:fillRect/>
                    </a:stretch>
                  </pic:blipFill>
                  <pic:spPr>
                    <a:xfrm>
                      <a:off x="0" y="0"/>
                      <a:ext cx="5835650" cy="4669790"/>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58" w:name="_heading=h.1rvwp1q" w:colFirst="0" w:colLast="0"/>
      <w:bookmarkEnd w:id="58"/>
      <w:r>
        <w:rPr>
          <w:color w:val="000000"/>
          <w:sz w:val="24"/>
          <w:szCs w:val="24"/>
        </w:rPr>
        <w:t>Hình 23: Biểu đồ lớp use case thêm tiểu sử</w:t>
      </w:r>
    </w:p>
    <w:p w:rsidR="00D45B76" w:rsidRDefault="00000000">
      <w:pPr>
        <w:pStyle w:val="Heading3"/>
        <w:numPr>
          <w:ilvl w:val="2"/>
          <w:numId w:val="28"/>
        </w:numPr>
      </w:pPr>
      <w:bookmarkStart w:id="59" w:name="_heading=h.4bvk7pj" w:colFirst="0" w:colLast="0"/>
      <w:bookmarkEnd w:id="59"/>
      <w:r>
        <w:lastRenderedPageBreak/>
        <w:t xml:space="preserve">Use case </w:t>
      </w:r>
      <w:proofErr w:type="spellStart"/>
      <w:r>
        <w:t>xem</w:t>
      </w:r>
      <w:proofErr w:type="spellEnd"/>
      <w:r>
        <w:t xml:space="preserve"> chi </w:t>
      </w:r>
      <w:proofErr w:type="spellStart"/>
      <w:r>
        <w:t>tiết</w:t>
      </w:r>
      <w:proofErr w:type="spellEnd"/>
      <w:r>
        <w:t xml:space="preserve"> </w:t>
      </w:r>
      <w:proofErr w:type="spellStart"/>
      <w:r>
        <w:t>mối</w:t>
      </w:r>
      <w:proofErr w:type="spellEnd"/>
      <w:r>
        <w:t xml:space="preserve"> </w:t>
      </w:r>
      <w:proofErr w:type="spellStart"/>
      <w:r>
        <w:t>quan</w:t>
      </w:r>
      <w:proofErr w:type="spellEnd"/>
      <w:r>
        <w:t xml:space="preserve"> </w:t>
      </w:r>
      <w:proofErr w:type="spellStart"/>
      <w:r>
        <w:t>hệ</w:t>
      </w:r>
      <w:proofErr w:type="spellEnd"/>
    </w:p>
    <w:p w:rsidR="00D45B76" w:rsidRDefault="00000000">
      <w:pPr>
        <w:pStyle w:val="Heading4"/>
        <w:numPr>
          <w:ilvl w:val="3"/>
          <w:numId w:val="28"/>
        </w:numPr>
      </w:pPr>
      <w:r>
        <w:t>Biểu đồ hoạt động</w:t>
      </w:r>
    </w:p>
    <w:p w:rsidR="00D45B76" w:rsidRDefault="00000000">
      <w:pPr>
        <w:keepNext/>
        <w:widowControl/>
        <w:spacing w:line="240" w:lineRule="auto"/>
        <w:ind w:left="0" w:firstLine="0"/>
        <w:jc w:val="center"/>
      </w:pPr>
      <w:r>
        <w:rPr>
          <w:noProof/>
        </w:rPr>
        <w:drawing>
          <wp:inline distT="0" distB="0" distL="0" distR="0">
            <wp:extent cx="5835650" cy="4511040"/>
            <wp:effectExtent l="0" t="0" r="0" b="0"/>
            <wp:docPr id="212196138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6"/>
                    <a:srcRect/>
                    <a:stretch>
                      <a:fillRect/>
                    </a:stretch>
                  </pic:blipFill>
                  <pic:spPr>
                    <a:xfrm>
                      <a:off x="0" y="0"/>
                      <a:ext cx="5835650" cy="4511040"/>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60" w:name="_heading=h.2r0uhxc" w:colFirst="0" w:colLast="0"/>
      <w:bookmarkEnd w:id="60"/>
      <w:r>
        <w:rPr>
          <w:color w:val="000000"/>
          <w:sz w:val="24"/>
          <w:szCs w:val="24"/>
        </w:rPr>
        <w:t>Hình 24: Biểu đồ hoạt động use case xem chi tiết mối quan hệ</w:t>
      </w:r>
    </w:p>
    <w:p w:rsidR="00D45B76" w:rsidRDefault="00000000">
      <w:pPr>
        <w:pStyle w:val="Heading4"/>
        <w:numPr>
          <w:ilvl w:val="3"/>
          <w:numId w:val="28"/>
        </w:numPr>
      </w:pPr>
      <w:r>
        <w:t>Biểu đồ trạng thái</w:t>
      </w:r>
    </w:p>
    <w:p w:rsidR="00D45B76" w:rsidRDefault="00000000">
      <w:pPr>
        <w:keepNext/>
        <w:widowControl/>
        <w:spacing w:line="240" w:lineRule="auto"/>
        <w:ind w:left="0" w:firstLine="0"/>
        <w:jc w:val="center"/>
      </w:pPr>
      <w:r>
        <w:rPr>
          <w:noProof/>
          <w:sz w:val="24"/>
          <w:szCs w:val="24"/>
        </w:rPr>
        <w:drawing>
          <wp:inline distT="0" distB="0" distL="0" distR="0">
            <wp:extent cx="4786630" cy="2844800"/>
            <wp:effectExtent l="0" t="0" r="0" b="0"/>
            <wp:docPr id="212196138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7"/>
                    <a:srcRect/>
                    <a:stretch>
                      <a:fillRect/>
                    </a:stretch>
                  </pic:blipFill>
                  <pic:spPr>
                    <a:xfrm>
                      <a:off x="0" y="0"/>
                      <a:ext cx="4786630" cy="2844800"/>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61" w:name="_heading=h.1664s55" w:colFirst="0" w:colLast="0"/>
      <w:bookmarkEnd w:id="61"/>
      <w:r>
        <w:rPr>
          <w:color w:val="000000"/>
          <w:sz w:val="24"/>
          <w:szCs w:val="24"/>
        </w:rPr>
        <w:t>Hình 25: Biểu đồ trạng thái use case xem chi tiết mối quan hệ</w:t>
      </w:r>
    </w:p>
    <w:p w:rsidR="00D45B76" w:rsidRDefault="00D45B76"/>
    <w:p w:rsidR="00D45B76" w:rsidRDefault="00000000">
      <w:pPr>
        <w:pStyle w:val="Heading4"/>
        <w:numPr>
          <w:ilvl w:val="3"/>
          <w:numId w:val="28"/>
        </w:numPr>
      </w:pPr>
      <w:r>
        <w:t>Biểu đồ tuần tự</w:t>
      </w:r>
    </w:p>
    <w:p w:rsidR="00D45B76" w:rsidRDefault="00000000">
      <w:pPr>
        <w:keepNext/>
        <w:ind w:left="0" w:firstLine="0"/>
      </w:pPr>
      <w:r>
        <w:rPr>
          <w:noProof/>
        </w:rPr>
        <w:drawing>
          <wp:inline distT="0" distB="0" distL="0" distR="0">
            <wp:extent cx="5838881" cy="2835344"/>
            <wp:effectExtent l="0" t="0" r="0" b="0"/>
            <wp:docPr id="212196139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8"/>
                    <a:srcRect/>
                    <a:stretch>
                      <a:fillRect/>
                    </a:stretch>
                  </pic:blipFill>
                  <pic:spPr>
                    <a:xfrm>
                      <a:off x="0" y="0"/>
                      <a:ext cx="5838881" cy="2835344"/>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62" w:name="_heading=h.3q5sasy" w:colFirst="0" w:colLast="0"/>
      <w:bookmarkEnd w:id="62"/>
      <w:r>
        <w:rPr>
          <w:color w:val="000000"/>
          <w:sz w:val="24"/>
          <w:szCs w:val="24"/>
        </w:rPr>
        <w:t>Hình 26: Biểu đồ tuần tự use case xem chi tiết mối quan hệ</w:t>
      </w:r>
    </w:p>
    <w:p w:rsidR="00D45B76" w:rsidRDefault="00000000">
      <w:pPr>
        <w:pStyle w:val="Heading4"/>
        <w:numPr>
          <w:ilvl w:val="3"/>
          <w:numId w:val="28"/>
        </w:numPr>
      </w:pPr>
      <w:r>
        <w:lastRenderedPageBreak/>
        <w:t>Biểu đồ lớp</w:t>
      </w:r>
    </w:p>
    <w:p w:rsidR="00D45B76" w:rsidRDefault="00D45B76">
      <w:pPr>
        <w:keepNext/>
        <w:ind w:left="0" w:firstLine="0"/>
      </w:pPr>
    </w:p>
    <w:p w:rsidR="00D45B76" w:rsidRDefault="00000000">
      <w:pPr>
        <w:keepNext/>
        <w:pBdr>
          <w:top w:val="nil"/>
          <w:left w:val="nil"/>
          <w:bottom w:val="nil"/>
          <w:right w:val="nil"/>
          <w:between w:val="nil"/>
        </w:pBdr>
        <w:spacing w:after="200"/>
        <w:jc w:val="center"/>
        <w:rPr>
          <w:color w:val="000000"/>
          <w:sz w:val="24"/>
          <w:szCs w:val="24"/>
        </w:rPr>
      </w:pPr>
      <w:r>
        <w:rPr>
          <w:noProof/>
          <w:color w:val="000000"/>
          <w:sz w:val="24"/>
          <w:szCs w:val="24"/>
        </w:rPr>
        <w:drawing>
          <wp:inline distT="0" distB="0" distL="0" distR="0">
            <wp:extent cx="5734050" cy="5028993"/>
            <wp:effectExtent l="0" t="0" r="0" b="0"/>
            <wp:docPr id="212196139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9"/>
                    <a:srcRect/>
                    <a:stretch>
                      <a:fillRect/>
                    </a:stretch>
                  </pic:blipFill>
                  <pic:spPr>
                    <a:xfrm>
                      <a:off x="0" y="0"/>
                      <a:ext cx="5734050" cy="5028993"/>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63" w:name="_heading=h.25b2l0r" w:colFirst="0" w:colLast="0"/>
      <w:bookmarkEnd w:id="63"/>
      <w:r>
        <w:rPr>
          <w:color w:val="000000"/>
          <w:sz w:val="24"/>
          <w:szCs w:val="24"/>
        </w:rPr>
        <w:t>Hình 27:  Biểu đồ lớp use case xem chi tiết mối quan hệ</w:t>
      </w:r>
    </w:p>
    <w:p w:rsidR="00D45B76" w:rsidRDefault="00000000">
      <w:pPr>
        <w:pBdr>
          <w:top w:val="nil"/>
          <w:left w:val="nil"/>
          <w:bottom w:val="nil"/>
          <w:right w:val="nil"/>
          <w:between w:val="nil"/>
        </w:pBdr>
        <w:spacing w:after="200"/>
        <w:jc w:val="center"/>
        <w:rPr>
          <w:color w:val="000000"/>
          <w:sz w:val="24"/>
          <w:szCs w:val="24"/>
        </w:rPr>
      </w:pPr>
      <w:r>
        <w:rPr>
          <w:color w:val="000000"/>
          <w:sz w:val="24"/>
          <w:szCs w:val="24"/>
        </w:rPr>
        <w:t xml:space="preserve"> </w:t>
      </w:r>
    </w:p>
    <w:p w:rsidR="00D45B76" w:rsidRDefault="00000000">
      <w:pPr>
        <w:pStyle w:val="Heading3"/>
        <w:numPr>
          <w:ilvl w:val="2"/>
          <w:numId w:val="28"/>
        </w:numPr>
      </w:pPr>
      <w:bookmarkStart w:id="64" w:name="_heading=h.kgcv8k" w:colFirst="0" w:colLast="0"/>
      <w:bookmarkEnd w:id="64"/>
      <w:r>
        <w:lastRenderedPageBreak/>
        <w:t xml:space="preserve">Use case </w:t>
      </w:r>
      <w:proofErr w:type="spellStart"/>
      <w:r>
        <w:t>cấp</w:t>
      </w:r>
      <w:proofErr w:type="spellEnd"/>
      <w:r>
        <w:t xml:space="preserve"> </w:t>
      </w:r>
      <w:proofErr w:type="spellStart"/>
      <w:r>
        <w:t>tài</w:t>
      </w:r>
      <w:proofErr w:type="spellEnd"/>
      <w:r>
        <w:t xml:space="preserve"> </w:t>
      </w:r>
      <w:proofErr w:type="spellStart"/>
      <w:r>
        <w:t>khoản</w:t>
      </w:r>
      <w:proofErr w:type="spellEnd"/>
    </w:p>
    <w:p w:rsidR="00D45B76" w:rsidRDefault="00000000">
      <w:pPr>
        <w:pStyle w:val="Heading4"/>
        <w:numPr>
          <w:ilvl w:val="3"/>
          <w:numId w:val="28"/>
        </w:numPr>
      </w:pPr>
      <w:r>
        <w:t>Biểu đồ hoạt động</w:t>
      </w:r>
    </w:p>
    <w:p w:rsidR="00D45B76" w:rsidRDefault="00000000">
      <w:pPr>
        <w:keepNext/>
        <w:jc w:val="center"/>
      </w:pPr>
      <w:r>
        <w:rPr>
          <w:noProof/>
        </w:rPr>
        <w:drawing>
          <wp:inline distT="0" distB="0" distL="0" distR="0">
            <wp:extent cx="5835650" cy="5747385"/>
            <wp:effectExtent l="0" t="0" r="0" b="0"/>
            <wp:docPr id="212196139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0"/>
                    <a:srcRect/>
                    <a:stretch>
                      <a:fillRect/>
                    </a:stretch>
                  </pic:blipFill>
                  <pic:spPr>
                    <a:xfrm>
                      <a:off x="0" y="0"/>
                      <a:ext cx="5835650" cy="5747385"/>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65" w:name="_heading=h.34g0dwd" w:colFirst="0" w:colLast="0"/>
      <w:bookmarkEnd w:id="65"/>
      <w:r>
        <w:rPr>
          <w:color w:val="000000"/>
          <w:sz w:val="24"/>
          <w:szCs w:val="24"/>
        </w:rPr>
        <w:t>Hình 28: Biểu đồ hoạt động use case cấp tài khoản</w:t>
      </w:r>
    </w:p>
    <w:p w:rsidR="00D45B76" w:rsidRDefault="00000000">
      <w:pPr>
        <w:pStyle w:val="Heading4"/>
        <w:numPr>
          <w:ilvl w:val="3"/>
          <w:numId w:val="28"/>
        </w:numPr>
      </w:pPr>
      <w:r>
        <w:lastRenderedPageBreak/>
        <w:t>Biểu đồ trạng thái</w:t>
      </w:r>
    </w:p>
    <w:p w:rsidR="00D45B76" w:rsidRDefault="00000000">
      <w:pPr>
        <w:keepNext/>
      </w:pPr>
      <w:r>
        <w:rPr>
          <w:noProof/>
        </w:rPr>
        <w:drawing>
          <wp:inline distT="0" distB="0" distL="0" distR="0">
            <wp:extent cx="5836891" cy="2653453"/>
            <wp:effectExtent l="0" t="0" r="0" b="0"/>
            <wp:docPr id="212196139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1"/>
                    <a:srcRect/>
                    <a:stretch>
                      <a:fillRect/>
                    </a:stretch>
                  </pic:blipFill>
                  <pic:spPr>
                    <a:xfrm>
                      <a:off x="0" y="0"/>
                      <a:ext cx="5836891" cy="2653453"/>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66" w:name="_heading=h.1jlao46" w:colFirst="0" w:colLast="0"/>
      <w:bookmarkEnd w:id="66"/>
      <w:r>
        <w:rPr>
          <w:color w:val="000000"/>
          <w:sz w:val="24"/>
          <w:szCs w:val="24"/>
        </w:rPr>
        <w:t>Hình 29: Biểu đồ trạng thái use case cấp tài khoản</w:t>
      </w:r>
    </w:p>
    <w:p w:rsidR="00D45B76" w:rsidRDefault="00D45B76"/>
    <w:p w:rsidR="00D45B76" w:rsidRDefault="00000000">
      <w:pPr>
        <w:pStyle w:val="Heading4"/>
        <w:numPr>
          <w:ilvl w:val="3"/>
          <w:numId w:val="28"/>
        </w:numPr>
      </w:pPr>
      <w:r>
        <w:lastRenderedPageBreak/>
        <w:t>Biểu đồ tuần tự</w:t>
      </w:r>
    </w:p>
    <w:p w:rsidR="00D45B76" w:rsidRDefault="00000000">
      <w:pPr>
        <w:keepNext/>
        <w:ind w:left="0" w:firstLine="0"/>
      </w:pPr>
      <w:r>
        <w:rPr>
          <w:noProof/>
        </w:rPr>
        <w:drawing>
          <wp:inline distT="0" distB="0" distL="0" distR="0">
            <wp:extent cx="5734050" cy="4659630"/>
            <wp:effectExtent l="0" t="0" r="0" b="0"/>
            <wp:docPr id="212196139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2"/>
                    <a:srcRect/>
                    <a:stretch>
                      <a:fillRect/>
                    </a:stretch>
                  </pic:blipFill>
                  <pic:spPr>
                    <a:xfrm>
                      <a:off x="0" y="0"/>
                      <a:ext cx="5734050" cy="4659630"/>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67" w:name="_heading=h.43ky6rz" w:colFirst="0" w:colLast="0"/>
      <w:bookmarkEnd w:id="67"/>
      <w:r>
        <w:rPr>
          <w:color w:val="000000"/>
          <w:sz w:val="24"/>
          <w:szCs w:val="24"/>
        </w:rPr>
        <w:t>Hình 30: Biểu đồ tuần tự use case cấp tài khoản</w:t>
      </w:r>
    </w:p>
    <w:p w:rsidR="00D45B76" w:rsidRDefault="00000000">
      <w:pPr>
        <w:pStyle w:val="Heading4"/>
        <w:numPr>
          <w:ilvl w:val="3"/>
          <w:numId w:val="28"/>
        </w:numPr>
      </w:pPr>
      <w:r>
        <w:lastRenderedPageBreak/>
        <w:t>Biểu đồ lớp</w:t>
      </w:r>
    </w:p>
    <w:p w:rsidR="00D45B76" w:rsidRDefault="00000000">
      <w:pPr>
        <w:keepNext/>
        <w:ind w:left="0" w:firstLine="0"/>
      </w:pPr>
      <w:r>
        <w:rPr>
          <w:noProof/>
        </w:rPr>
        <w:drawing>
          <wp:inline distT="0" distB="0" distL="0" distR="0">
            <wp:extent cx="5734050" cy="6653530"/>
            <wp:effectExtent l="0" t="0" r="0" b="0"/>
            <wp:docPr id="212196136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5734050" cy="6653530"/>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68" w:name="_heading=h.2iq8gzs" w:colFirst="0" w:colLast="0"/>
      <w:bookmarkEnd w:id="68"/>
      <w:r>
        <w:rPr>
          <w:color w:val="000000"/>
          <w:sz w:val="24"/>
          <w:szCs w:val="24"/>
        </w:rPr>
        <w:t>Hình 31: Biểu đồ lớp use case cấp tài khoản</w:t>
      </w:r>
    </w:p>
    <w:p w:rsidR="00D45B76" w:rsidRDefault="00000000">
      <w:pPr>
        <w:pStyle w:val="Heading3"/>
        <w:numPr>
          <w:ilvl w:val="2"/>
          <w:numId w:val="28"/>
        </w:numPr>
      </w:pPr>
      <w:bookmarkStart w:id="69" w:name="_heading=h.xvir7l" w:colFirst="0" w:colLast="0"/>
      <w:bookmarkEnd w:id="69"/>
      <w:r>
        <w:lastRenderedPageBreak/>
        <w:t xml:space="preserve">Use case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khoản</w:t>
      </w:r>
      <w:proofErr w:type="spellEnd"/>
    </w:p>
    <w:p w:rsidR="00D45B76" w:rsidRDefault="00000000">
      <w:pPr>
        <w:pStyle w:val="Heading4"/>
        <w:numPr>
          <w:ilvl w:val="3"/>
          <w:numId w:val="28"/>
        </w:numPr>
      </w:pPr>
      <w:r>
        <w:t>Biểu đồ hoạt động</w:t>
      </w:r>
    </w:p>
    <w:p w:rsidR="00D45B76" w:rsidRDefault="00000000">
      <w:pPr>
        <w:keepNext/>
      </w:pPr>
      <w:r>
        <w:rPr>
          <w:noProof/>
        </w:rPr>
        <w:drawing>
          <wp:inline distT="0" distB="0" distL="0" distR="0">
            <wp:extent cx="5835650" cy="5835650"/>
            <wp:effectExtent l="0" t="0" r="0" b="0"/>
            <wp:docPr id="212196136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4"/>
                    <a:srcRect/>
                    <a:stretch>
                      <a:fillRect/>
                    </a:stretch>
                  </pic:blipFill>
                  <pic:spPr>
                    <a:xfrm>
                      <a:off x="0" y="0"/>
                      <a:ext cx="5835650" cy="5835650"/>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70" w:name="_heading=h.3hv69ve" w:colFirst="0" w:colLast="0"/>
      <w:bookmarkEnd w:id="70"/>
      <w:r>
        <w:rPr>
          <w:color w:val="000000"/>
          <w:sz w:val="24"/>
          <w:szCs w:val="24"/>
        </w:rPr>
        <w:t>Hình 32: Biểu đồ hoạt động quản lý tài khoản</w:t>
      </w:r>
    </w:p>
    <w:p w:rsidR="00D45B76" w:rsidRDefault="00D45B76"/>
    <w:p w:rsidR="00D45B76" w:rsidRDefault="00000000">
      <w:pPr>
        <w:pStyle w:val="Heading4"/>
        <w:numPr>
          <w:ilvl w:val="3"/>
          <w:numId w:val="28"/>
        </w:numPr>
      </w:pPr>
      <w:r>
        <w:lastRenderedPageBreak/>
        <w:t>Biểu đồ trạng thái</w:t>
      </w:r>
    </w:p>
    <w:p w:rsidR="00D45B76" w:rsidRDefault="00000000">
      <w:pPr>
        <w:keepNext/>
      </w:pPr>
      <w:r>
        <w:rPr>
          <w:noProof/>
        </w:rPr>
        <w:drawing>
          <wp:inline distT="0" distB="0" distL="0" distR="0">
            <wp:extent cx="5835650" cy="3237230"/>
            <wp:effectExtent l="0" t="0" r="0" b="0"/>
            <wp:docPr id="212196136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5"/>
                    <a:srcRect/>
                    <a:stretch>
                      <a:fillRect/>
                    </a:stretch>
                  </pic:blipFill>
                  <pic:spPr>
                    <a:xfrm>
                      <a:off x="0" y="0"/>
                      <a:ext cx="5835650" cy="3237230"/>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71" w:name="_heading=h.1x0gk37" w:colFirst="0" w:colLast="0"/>
      <w:bookmarkEnd w:id="71"/>
      <w:r>
        <w:rPr>
          <w:color w:val="000000"/>
          <w:sz w:val="24"/>
          <w:szCs w:val="24"/>
        </w:rPr>
        <w:t>Hình 33: Biểu đồ trạng thái use case quản lý tài khoản</w:t>
      </w:r>
    </w:p>
    <w:p w:rsidR="00D45B76" w:rsidRDefault="00000000">
      <w:pPr>
        <w:pStyle w:val="Heading4"/>
        <w:numPr>
          <w:ilvl w:val="3"/>
          <w:numId w:val="28"/>
        </w:numPr>
      </w:pPr>
      <w:r>
        <w:lastRenderedPageBreak/>
        <w:t>Biểu đồ tuần tự</w:t>
      </w:r>
    </w:p>
    <w:p w:rsidR="00D45B76" w:rsidRDefault="00000000">
      <w:pPr>
        <w:keepNext/>
      </w:pPr>
      <w:r>
        <w:rPr>
          <w:noProof/>
        </w:rPr>
        <w:drawing>
          <wp:inline distT="0" distB="0" distL="0" distR="0">
            <wp:extent cx="5735243" cy="4268377"/>
            <wp:effectExtent l="0" t="0" r="0" b="0"/>
            <wp:docPr id="212196136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5735243" cy="4268377"/>
                    </a:xfrm>
                    <a:prstGeom prst="rect">
                      <a:avLst/>
                    </a:prstGeom>
                    <a:ln/>
                  </pic:spPr>
                </pic:pic>
              </a:graphicData>
            </a:graphic>
          </wp:inline>
        </w:drawing>
      </w:r>
    </w:p>
    <w:p w:rsidR="00D45B76" w:rsidRDefault="00000000">
      <w:pPr>
        <w:keepNext/>
      </w:pPr>
      <w:r>
        <w:rPr>
          <w:noProof/>
        </w:rPr>
        <w:drawing>
          <wp:inline distT="0" distB="0" distL="0" distR="0">
            <wp:extent cx="5835650" cy="3755390"/>
            <wp:effectExtent l="0" t="0" r="0" b="0"/>
            <wp:docPr id="212196136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7"/>
                    <a:srcRect/>
                    <a:stretch>
                      <a:fillRect/>
                    </a:stretch>
                  </pic:blipFill>
                  <pic:spPr>
                    <a:xfrm>
                      <a:off x="0" y="0"/>
                      <a:ext cx="5835650" cy="3755390"/>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72" w:name="_heading=h.4h042r0" w:colFirst="0" w:colLast="0"/>
      <w:bookmarkEnd w:id="72"/>
      <w:r>
        <w:rPr>
          <w:color w:val="000000"/>
          <w:sz w:val="24"/>
          <w:szCs w:val="24"/>
        </w:rPr>
        <w:t>Hình 34: Biểu đồ tuân tự use case quản lý tài khoản</w:t>
      </w:r>
    </w:p>
    <w:p w:rsidR="00D45B76" w:rsidRDefault="00000000">
      <w:pPr>
        <w:pStyle w:val="Heading4"/>
        <w:numPr>
          <w:ilvl w:val="3"/>
          <w:numId w:val="28"/>
        </w:numPr>
      </w:pPr>
      <w:r>
        <w:lastRenderedPageBreak/>
        <w:t>Biểu đồ lớp</w:t>
      </w:r>
    </w:p>
    <w:p w:rsidR="00D45B76" w:rsidRDefault="00000000">
      <w:pPr>
        <w:keepNext/>
      </w:pPr>
      <w:r>
        <w:rPr>
          <w:noProof/>
        </w:rPr>
        <w:drawing>
          <wp:inline distT="0" distB="0" distL="0" distR="0">
            <wp:extent cx="5734050" cy="4808220"/>
            <wp:effectExtent l="0" t="0" r="0" b="0"/>
            <wp:docPr id="212196136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
                    <a:srcRect/>
                    <a:stretch>
                      <a:fillRect/>
                    </a:stretch>
                  </pic:blipFill>
                  <pic:spPr>
                    <a:xfrm>
                      <a:off x="0" y="0"/>
                      <a:ext cx="5734050" cy="4808220"/>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73" w:name="_heading=h.2w5ecyt" w:colFirst="0" w:colLast="0"/>
      <w:bookmarkEnd w:id="73"/>
      <w:r>
        <w:rPr>
          <w:color w:val="000000"/>
          <w:sz w:val="24"/>
          <w:szCs w:val="24"/>
        </w:rPr>
        <w:t>Hình 35: Biểu đồ lớp use case quản lý tài khoản</w:t>
      </w:r>
    </w:p>
    <w:p w:rsidR="00D45B76" w:rsidRDefault="00000000">
      <w:pPr>
        <w:pBdr>
          <w:top w:val="nil"/>
          <w:left w:val="nil"/>
          <w:bottom w:val="nil"/>
          <w:right w:val="nil"/>
          <w:between w:val="nil"/>
        </w:pBdr>
        <w:spacing w:after="200"/>
        <w:jc w:val="center"/>
        <w:rPr>
          <w:color w:val="000000"/>
          <w:sz w:val="24"/>
          <w:szCs w:val="24"/>
        </w:rPr>
      </w:pPr>
      <w:r>
        <w:rPr>
          <w:color w:val="000000"/>
          <w:sz w:val="24"/>
          <w:szCs w:val="24"/>
        </w:rPr>
        <w:t>=</w:t>
      </w:r>
    </w:p>
    <w:p w:rsidR="00D45B76" w:rsidRDefault="00000000">
      <w:pPr>
        <w:pStyle w:val="Heading3"/>
        <w:numPr>
          <w:ilvl w:val="2"/>
          <w:numId w:val="28"/>
        </w:numPr>
      </w:pPr>
      <w:bookmarkStart w:id="74" w:name="_heading=h.1baon6m" w:colFirst="0" w:colLast="0"/>
      <w:bookmarkEnd w:id="74"/>
      <w:r>
        <w:lastRenderedPageBreak/>
        <w:t xml:space="preserve">Use case </w:t>
      </w:r>
      <w:proofErr w:type="spellStart"/>
      <w:r>
        <w:t>quản</w:t>
      </w:r>
      <w:proofErr w:type="spellEnd"/>
      <w:r>
        <w:t xml:space="preserve"> </w:t>
      </w:r>
      <w:proofErr w:type="spellStart"/>
      <w:r>
        <w:t>lý</w:t>
      </w:r>
      <w:proofErr w:type="spellEnd"/>
      <w:r>
        <w:t xml:space="preserve"> </w:t>
      </w:r>
      <w:proofErr w:type="spellStart"/>
      <w:r>
        <w:t>sự</w:t>
      </w:r>
      <w:proofErr w:type="spellEnd"/>
      <w:r>
        <w:t xml:space="preserve"> </w:t>
      </w:r>
      <w:proofErr w:type="spellStart"/>
      <w:r>
        <w:t>kiện</w:t>
      </w:r>
      <w:proofErr w:type="spellEnd"/>
    </w:p>
    <w:p w:rsidR="00D45B76" w:rsidRDefault="00000000">
      <w:pPr>
        <w:pStyle w:val="Heading4"/>
        <w:numPr>
          <w:ilvl w:val="3"/>
          <w:numId w:val="28"/>
        </w:numPr>
      </w:pPr>
      <w:r>
        <w:t>Biểu đồ hoạt động</w:t>
      </w:r>
    </w:p>
    <w:p w:rsidR="00D45B76" w:rsidRDefault="00000000">
      <w:pPr>
        <w:keepNext/>
      </w:pPr>
      <w:r>
        <w:rPr>
          <w:noProof/>
        </w:rPr>
        <w:drawing>
          <wp:inline distT="0" distB="0" distL="0" distR="0">
            <wp:extent cx="5835650" cy="5835650"/>
            <wp:effectExtent l="0" t="0" r="0" b="0"/>
            <wp:docPr id="212196136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9"/>
                    <a:srcRect/>
                    <a:stretch>
                      <a:fillRect/>
                    </a:stretch>
                  </pic:blipFill>
                  <pic:spPr>
                    <a:xfrm>
                      <a:off x="0" y="0"/>
                      <a:ext cx="5835650" cy="5835650"/>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75" w:name="_heading=h.3vac5uf" w:colFirst="0" w:colLast="0"/>
      <w:bookmarkEnd w:id="75"/>
      <w:r>
        <w:rPr>
          <w:color w:val="000000"/>
          <w:sz w:val="24"/>
          <w:szCs w:val="24"/>
        </w:rPr>
        <w:t>Hình 36: Biểu đồ hoạt động use case quản lý sự kiện</w:t>
      </w:r>
    </w:p>
    <w:p w:rsidR="00D45B76" w:rsidRDefault="00000000">
      <w:pPr>
        <w:pStyle w:val="Heading4"/>
        <w:numPr>
          <w:ilvl w:val="3"/>
          <w:numId w:val="28"/>
        </w:numPr>
      </w:pPr>
      <w:r>
        <w:lastRenderedPageBreak/>
        <w:t>Biểu đồ trạng thái</w:t>
      </w:r>
    </w:p>
    <w:p w:rsidR="00D45B76" w:rsidRDefault="00000000">
      <w:pPr>
        <w:keepNext/>
      </w:pPr>
      <w:r>
        <w:rPr>
          <w:noProof/>
        </w:rPr>
        <w:drawing>
          <wp:inline distT="0" distB="0" distL="0" distR="0">
            <wp:extent cx="5841163" cy="2881920"/>
            <wp:effectExtent l="0" t="0" r="0" b="0"/>
            <wp:docPr id="212196136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0"/>
                    <a:srcRect/>
                    <a:stretch>
                      <a:fillRect/>
                    </a:stretch>
                  </pic:blipFill>
                  <pic:spPr>
                    <a:xfrm>
                      <a:off x="0" y="0"/>
                      <a:ext cx="5841163" cy="2881920"/>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76" w:name="_heading=h.2afmg28" w:colFirst="0" w:colLast="0"/>
      <w:bookmarkEnd w:id="76"/>
      <w:r>
        <w:rPr>
          <w:color w:val="000000"/>
          <w:sz w:val="24"/>
          <w:szCs w:val="24"/>
        </w:rPr>
        <w:t>Hình 37: Biểu đồ trạng thái use case quản lý sự kiện</w:t>
      </w:r>
    </w:p>
    <w:p w:rsidR="00D45B76" w:rsidRDefault="00D45B76">
      <w:pPr>
        <w:keepNext/>
      </w:pPr>
    </w:p>
    <w:p w:rsidR="00D45B76" w:rsidRDefault="00000000">
      <w:pPr>
        <w:pStyle w:val="Heading4"/>
        <w:numPr>
          <w:ilvl w:val="3"/>
          <w:numId w:val="28"/>
        </w:numPr>
      </w:pPr>
      <w:r>
        <w:t>Biểu đồ tuần tự</w:t>
      </w:r>
    </w:p>
    <w:p w:rsidR="00D45B76" w:rsidRDefault="00000000">
      <w:r>
        <w:rPr>
          <w:noProof/>
        </w:rPr>
        <w:drawing>
          <wp:inline distT="0" distB="0" distL="0" distR="0">
            <wp:extent cx="5739304" cy="4702563"/>
            <wp:effectExtent l="0" t="0" r="0" b="0"/>
            <wp:docPr id="212196136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a:stretch>
                      <a:fillRect/>
                    </a:stretch>
                  </pic:blipFill>
                  <pic:spPr>
                    <a:xfrm>
                      <a:off x="0" y="0"/>
                      <a:ext cx="5739304" cy="4702563"/>
                    </a:xfrm>
                    <a:prstGeom prst="rect">
                      <a:avLst/>
                    </a:prstGeom>
                    <a:ln/>
                  </pic:spPr>
                </pic:pic>
              </a:graphicData>
            </a:graphic>
          </wp:inline>
        </w:drawing>
      </w:r>
    </w:p>
    <w:p w:rsidR="00D45B76" w:rsidRDefault="00000000">
      <w:pPr>
        <w:keepNext/>
      </w:pPr>
      <w:r>
        <w:rPr>
          <w:noProof/>
        </w:rPr>
        <w:lastRenderedPageBreak/>
        <w:drawing>
          <wp:inline distT="0" distB="0" distL="0" distR="0">
            <wp:extent cx="5734050" cy="5648325"/>
            <wp:effectExtent l="0" t="0" r="0" b="0"/>
            <wp:docPr id="212196137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2"/>
                    <a:srcRect/>
                    <a:stretch>
                      <a:fillRect/>
                    </a:stretch>
                  </pic:blipFill>
                  <pic:spPr>
                    <a:xfrm>
                      <a:off x="0" y="0"/>
                      <a:ext cx="5734050" cy="5648325"/>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77" w:name="_heading=h.pkwqa1" w:colFirst="0" w:colLast="0"/>
      <w:bookmarkEnd w:id="77"/>
      <w:r>
        <w:rPr>
          <w:color w:val="000000"/>
          <w:sz w:val="24"/>
          <w:szCs w:val="24"/>
        </w:rPr>
        <w:t>Hình 38: Biểu đồ tuần tự use case quản lý sự kiện</w:t>
      </w:r>
    </w:p>
    <w:p w:rsidR="00D45B76" w:rsidRDefault="00000000">
      <w:pPr>
        <w:pStyle w:val="Heading4"/>
        <w:numPr>
          <w:ilvl w:val="3"/>
          <w:numId w:val="28"/>
        </w:numPr>
      </w:pPr>
      <w:r>
        <w:lastRenderedPageBreak/>
        <w:t>Biểu đồ lớp</w:t>
      </w:r>
    </w:p>
    <w:p w:rsidR="00D45B76" w:rsidRDefault="00000000">
      <w:pPr>
        <w:keepNext/>
      </w:pPr>
      <w:r>
        <w:rPr>
          <w:noProof/>
        </w:rPr>
        <w:drawing>
          <wp:inline distT="0" distB="0" distL="0" distR="0">
            <wp:extent cx="5734050" cy="4124960"/>
            <wp:effectExtent l="0" t="0" r="0" b="0"/>
            <wp:docPr id="212196135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3"/>
                    <a:srcRect/>
                    <a:stretch>
                      <a:fillRect/>
                    </a:stretch>
                  </pic:blipFill>
                  <pic:spPr>
                    <a:xfrm>
                      <a:off x="0" y="0"/>
                      <a:ext cx="5734050" cy="4124960"/>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78" w:name="_heading=h.39kk8xu" w:colFirst="0" w:colLast="0"/>
      <w:bookmarkEnd w:id="78"/>
      <w:r>
        <w:rPr>
          <w:color w:val="000000"/>
          <w:sz w:val="24"/>
          <w:szCs w:val="24"/>
        </w:rPr>
        <w:t>Hình 39: Biểu đồ lớp use case quản lý sự kiện</w:t>
      </w:r>
    </w:p>
    <w:p w:rsidR="00D45B76" w:rsidRDefault="00000000">
      <w:pPr>
        <w:pStyle w:val="Heading3"/>
        <w:numPr>
          <w:ilvl w:val="2"/>
          <w:numId w:val="28"/>
        </w:numPr>
      </w:pPr>
      <w:bookmarkStart w:id="79" w:name="_heading=h.1opuj5n" w:colFirst="0" w:colLast="0"/>
      <w:bookmarkEnd w:id="79"/>
      <w:r>
        <w:lastRenderedPageBreak/>
        <w:t xml:space="preserve">Use case </w:t>
      </w:r>
      <w:proofErr w:type="spellStart"/>
      <w:r>
        <w:t>quản</w:t>
      </w:r>
      <w:proofErr w:type="spellEnd"/>
      <w:r>
        <w:t xml:space="preserve"> </w:t>
      </w:r>
      <w:proofErr w:type="spellStart"/>
      <w:r>
        <w:t>lý</w:t>
      </w:r>
      <w:proofErr w:type="spellEnd"/>
      <w:r>
        <w:t xml:space="preserve"> </w:t>
      </w:r>
      <w:proofErr w:type="spellStart"/>
      <w:r>
        <w:t>loại</w:t>
      </w:r>
      <w:proofErr w:type="spellEnd"/>
      <w:r>
        <w:t xml:space="preserve"> </w:t>
      </w:r>
      <w:proofErr w:type="spellStart"/>
      <w:r>
        <w:t>tài</w:t>
      </w:r>
      <w:proofErr w:type="spellEnd"/>
      <w:r>
        <w:t xml:space="preserve"> </w:t>
      </w:r>
      <w:proofErr w:type="spellStart"/>
      <w:r>
        <w:t>khoản</w:t>
      </w:r>
      <w:proofErr w:type="spellEnd"/>
    </w:p>
    <w:p w:rsidR="00D45B76" w:rsidRDefault="00000000">
      <w:pPr>
        <w:pStyle w:val="Heading4"/>
        <w:numPr>
          <w:ilvl w:val="3"/>
          <w:numId w:val="28"/>
        </w:numPr>
      </w:pPr>
      <w:r>
        <w:t>Biểu đồ hoạt động</w:t>
      </w:r>
    </w:p>
    <w:p w:rsidR="00D45B76" w:rsidRDefault="00000000">
      <w:pPr>
        <w:keepNext/>
      </w:pPr>
      <w:r>
        <w:rPr>
          <w:noProof/>
        </w:rPr>
        <w:drawing>
          <wp:inline distT="0" distB="0" distL="0" distR="0">
            <wp:extent cx="5835650" cy="5835650"/>
            <wp:effectExtent l="0" t="0" r="0" b="0"/>
            <wp:docPr id="212196135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4"/>
                    <a:srcRect/>
                    <a:stretch>
                      <a:fillRect/>
                    </a:stretch>
                  </pic:blipFill>
                  <pic:spPr>
                    <a:xfrm>
                      <a:off x="0" y="0"/>
                      <a:ext cx="5835650" cy="5835650"/>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80" w:name="_heading=h.48pi1tg" w:colFirst="0" w:colLast="0"/>
      <w:bookmarkEnd w:id="80"/>
      <w:r>
        <w:rPr>
          <w:color w:val="000000"/>
          <w:sz w:val="24"/>
          <w:szCs w:val="24"/>
        </w:rPr>
        <w:t>Hình 40: Biểu đồ hoạt động use case quản lý loại tài khoản</w:t>
      </w:r>
    </w:p>
    <w:p w:rsidR="00D45B76" w:rsidRDefault="00000000">
      <w:pPr>
        <w:pStyle w:val="Heading4"/>
        <w:numPr>
          <w:ilvl w:val="3"/>
          <w:numId w:val="28"/>
        </w:numPr>
      </w:pPr>
      <w:r>
        <w:lastRenderedPageBreak/>
        <w:t>Biểu đồ trạng thái</w:t>
      </w:r>
    </w:p>
    <w:p w:rsidR="00D45B76" w:rsidRDefault="00000000">
      <w:pPr>
        <w:keepNext/>
      </w:pPr>
      <w:r>
        <w:rPr>
          <w:noProof/>
        </w:rPr>
        <w:drawing>
          <wp:inline distT="0" distB="0" distL="0" distR="0">
            <wp:extent cx="5835650" cy="3885565"/>
            <wp:effectExtent l="0" t="0" r="0" b="0"/>
            <wp:docPr id="212196135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5"/>
                    <a:srcRect/>
                    <a:stretch>
                      <a:fillRect/>
                    </a:stretch>
                  </pic:blipFill>
                  <pic:spPr>
                    <a:xfrm>
                      <a:off x="0" y="0"/>
                      <a:ext cx="5835650" cy="3885565"/>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81" w:name="_heading=h.2nusc19" w:colFirst="0" w:colLast="0"/>
      <w:bookmarkEnd w:id="81"/>
      <w:r>
        <w:rPr>
          <w:color w:val="000000"/>
          <w:sz w:val="24"/>
          <w:szCs w:val="24"/>
        </w:rPr>
        <w:t>Hình 41: Biểu đồ trạng thái hoạt động use case quản lý loại tài khoản</w:t>
      </w:r>
    </w:p>
    <w:p w:rsidR="00D45B76" w:rsidRDefault="00D45B76"/>
    <w:p w:rsidR="00D45B76" w:rsidRDefault="00000000">
      <w:pPr>
        <w:pStyle w:val="Heading4"/>
        <w:numPr>
          <w:ilvl w:val="3"/>
          <w:numId w:val="28"/>
        </w:numPr>
      </w:pPr>
      <w:r>
        <w:lastRenderedPageBreak/>
        <w:t>Biểu đồ tuần tự</w:t>
      </w:r>
    </w:p>
    <w:p w:rsidR="00D45B76" w:rsidRDefault="00000000">
      <w:r>
        <w:rPr>
          <w:noProof/>
        </w:rPr>
        <w:drawing>
          <wp:inline distT="0" distB="0" distL="0" distR="0">
            <wp:extent cx="5734050" cy="5890260"/>
            <wp:effectExtent l="0" t="0" r="0" b="0"/>
            <wp:docPr id="212196135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6"/>
                    <a:srcRect/>
                    <a:stretch>
                      <a:fillRect/>
                    </a:stretch>
                  </pic:blipFill>
                  <pic:spPr>
                    <a:xfrm>
                      <a:off x="0" y="0"/>
                      <a:ext cx="5734050" cy="5890260"/>
                    </a:xfrm>
                    <a:prstGeom prst="rect">
                      <a:avLst/>
                    </a:prstGeom>
                    <a:ln/>
                  </pic:spPr>
                </pic:pic>
              </a:graphicData>
            </a:graphic>
          </wp:inline>
        </w:drawing>
      </w:r>
    </w:p>
    <w:p w:rsidR="00D45B76" w:rsidRDefault="00000000">
      <w:pPr>
        <w:keepNext/>
      </w:pPr>
      <w:r>
        <w:rPr>
          <w:noProof/>
        </w:rPr>
        <w:lastRenderedPageBreak/>
        <w:drawing>
          <wp:inline distT="0" distB="0" distL="0" distR="0">
            <wp:extent cx="5734050" cy="6026785"/>
            <wp:effectExtent l="0" t="0" r="0" b="0"/>
            <wp:docPr id="212196135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7"/>
                    <a:srcRect/>
                    <a:stretch>
                      <a:fillRect/>
                    </a:stretch>
                  </pic:blipFill>
                  <pic:spPr>
                    <a:xfrm>
                      <a:off x="0" y="0"/>
                      <a:ext cx="5734050" cy="6026785"/>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82" w:name="_heading=h.1302m92" w:colFirst="0" w:colLast="0"/>
      <w:bookmarkEnd w:id="82"/>
      <w:r>
        <w:rPr>
          <w:color w:val="000000"/>
          <w:sz w:val="24"/>
          <w:szCs w:val="24"/>
        </w:rPr>
        <w:t>Hình 42: Biểu đồ tuần tự use case quản lý loại tài khoản</w:t>
      </w:r>
    </w:p>
    <w:p w:rsidR="00D45B76" w:rsidRDefault="00000000">
      <w:pPr>
        <w:pStyle w:val="Heading4"/>
        <w:numPr>
          <w:ilvl w:val="3"/>
          <w:numId w:val="28"/>
        </w:numPr>
      </w:pPr>
      <w:r>
        <w:lastRenderedPageBreak/>
        <w:t>Biểu đồ lớp</w:t>
      </w:r>
    </w:p>
    <w:p w:rsidR="00D45B76" w:rsidRDefault="00000000">
      <w:pPr>
        <w:keepNext/>
      </w:pPr>
      <w:r>
        <w:rPr>
          <w:noProof/>
        </w:rPr>
        <w:drawing>
          <wp:inline distT="0" distB="0" distL="0" distR="0">
            <wp:extent cx="5734408" cy="4426502"/>
            <wp:effectExtent l="0" t="0" r="0" b="0"/>
            <wp:docPr id="212196135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8"/>
                    <a:srcRect/>
                    <a:stretch>
                      <a:fillRect/>
                    </a:stretch>
                  </pic:blipFill>
                  <pic:spPr>
                    <a:xfrm>
                      <a:off x="0" y="0"/>
                      <a:ext cx="5734408" cy="4426502"/>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83" w:name="_heading=h.3mzq4wv" w:colFirst="0" w:colLast="0"/>
      <w:bookmarkEnd w:id="83"/>
      <w:r>
        <w:rPr>
          <w:color w:val="000000"/>
          <w:sz w:val="24"/>
          <w:szCs w:val="24"/>
        </w:rPr>
        <w:t>Hình 43: Biểu đồ lớp use case quản lý loại tài khoản</w:t>
      </w:r>
    </w:p>
    <w:p w:rsidR="00D45B76" w:rsidRDefault="00D45B76">
      <w:pPr>
        <w:ind w:left="0" w:firstLine="0"/>
      </w:pPr>
    </w:p>
    <w:p w:rsidR="00D45B76" w:rsidRDefault="00000000">
      <w:pPr>
        <w:pStyle w:val="Heading3"/>
        <w:numPr>
          <w:ilvl w:val="2"/>
          <w:numId w:val="28"/>
        </w:numPr>
      </w:pPr>
      <w:bookmarkStart w:id="84" w:name="_heading=h.2250f4o" w:colFirst="0" w:colLast="0"/>
      <w:bookmarkEnd w:id="84"/>
      <w:r>
        <w:lastRenderedPageBreak/>
        <w:t xml:space="preserve">Use case </w:t>
      </w:r>
      <w:proofErr w:type="spellStart"/>
      <w:r>
        <w:t>quản</w:t>
      </w:r>
      <w:proofErr w:type="spellEnd"/>
      <w:r>
        <w:t xml:space="preserve"> </w:t>
      </w:r>
      <w:proofErr w:type="spellStart"/>
      <w:r>
        <w:t>lý</w:t>
      </w:r>
      <w:proofErr w:type="spellEnd"/>
      <w:r>
        <w:t xml:space="preserve"> </w:t>
      </w:r>
      <w:proofErr w:type="spellStart"/>
      <w:r>
        <w:t>mối</w:t>
      </w:r>
      <w:proofErr w:type="spellEnd"/>
      <w:r>
        <w:t xml:space="preserve"> </w:t>
      </w:r>
      <w:proofErr w:type="spellStart"/>
      <w:r>
        <w:t>quan</w:t>
      </w:r>
      <w:proofErr w:type="spellEnd"/>
      <w:r>
        <w:t xml:space="preserve"> </w:t>
      </w:r>
      <w:proofErr w:type="spellStart"/>
      <w:r>
        <w:t>hệ</w:t>
      </w:r>
      <w:proofErr w:type="spellEnd"/>
    </w:p>
    <w:p w:rsidR="00D45B76" w:rsidRDefault="00000000">
      <w:pPr>
        <w:pStyle w:val="Heading4"/>
        <w:numPr>
          <w:ilvl w:val="3"/>
          <w:numId w:val="28"/>
        </w:numPr>
      </w:pPr>
      <w:r>
        <w:t>Biểu đồ hoạt động</w:t>
      </w:r>
    </w:p>
    <w:p w:rsidR="00D45B76" w:rsidRDefault="00000000">
      <w:pPr>
        <w:keepNext/>
      </w:pPr>
      <w:r>
        <w:rPr>
          <w:noProof/>
        </w:rPr>
        <w:drawing>
          <wp:inline distT="0" distB="0" distL="0" distR="0">
            <wp:extent cx="5835650" cy="5901690"/>
            <wp:effectExtent l="0" t="0" r="0" b="0"/>
            <wp:docPr id="212196135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9"/>
                    <a:srcRect/>
                    <a:stretch>
                      <a:fillRect/>
                    </a:stretch>
                  </pic:blipFill>
                  <pic:spPr>
                    <a:xfrm>
                      <a:off x="0" y="0"/>
                      <a:ext cx="5835650" cy="5901690"/>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85" w:name="_heading=h.haapch" w:colFirst="0" w:colLast="0"/>
      <w:bookmarkEnd w:id="85"/>
      <w:r>
        <w:rPr>
          <w:color w:val="000000"/>
          <w:sz w:val="24"/>
          <w:szCs w:val="24"/>
        </w:rPr>
        <w:t>Hình 44: Biểu đồ hoạt động use case quản lý mối quan hệ</w:t>
      </w:r>
    </w:p>
    <w:p w:rsidR="00D45B76" w:rsidRDefault="00000000">
      <w:pPr>
        <w:pStyle w:val="Heading4"/>
        <w:numPr>
          <w:ilvl w:val="3"/>
          <w:numId w:val="28"/>
        </w:numPr>
      </w:pPr>
      <w:r>
        <w:lastRenderedPageBreak/>
        <w:t>Biểu đồ trạng thái</w:t>
      </w:r>
    </w:p>
    <w:p w:rsidR="00D45B76" w:rsidRDefault="00000000">
      <w:pPr>
        <w:keepNext/>
      </w:pPr>
      <w:r>
        <w:rPr>
          <w:noProof/>
        </w:rPr>
        <w:drawing>
          <wp:inline distT="0" distB="0" distL="0" distR="0">
            <wp:extent cx="5835650" cy="3885565"/>
            <wp:effectExtent l="0" t="0" r="0" b="0"/>
            <wp:docPr id="212196135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0"/>
                    <a:srcRect/>
                    <a:stretch>
                      <a:fillRect/>
                    </a:stretch>
                  </pic:blipFill>
                  <pic:spPr>
                    <a:xfrm>
                      <a:off x="0" y="0"/>
                      <a:ext cx="5835650" cy="3885565"/>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86" w:name="_heading=h.319y80a" w:colFirst="0" w:colLast="0"/>
      <w:bookmarkEnd w:id="86"/>
      <w:r>
        <w:rPr>
          <w:color w:val="000000"/>
          <w:sz w:val="24"/>
          <w:szCs w:val="24"/>
        </w:rPr>
        <w:t>Hình 45: Biểu đồ trạng thái use case quản lý mối quan hệ</w:t>
      </w:r>
    </w:p>
    <w:p w:rsidR="00D45B76" w:rsidRDefault="00000000">
      <w:pPr>
        <w:keepNext/>
      </w:pPr>
      <w:r>
        <w:rPr>
          <w:noProof/>
        </w:rPr>
        <w:drawing>
          <wp:inline distT="0" distB="0" distL="0" distR="0">
            <wp:extent cx="5737170" cy="3968032"/>
            <wp:effectExtent l="0" t="0" r="0" b="0"/>
            <wp:docPr id="212196135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1"/>
                    <a:srcRect/>
                    <a:stretch>
                      <a:fillRect/>
                    </a:stretch>
                  </pic:blipFill>
                  <pic:spPr>
                    <a:xfrm>
                      <a:off x="0" y="0"/>
                      <a:ext cx="5737170" cy="3968032"/>
                    </a:xfrm>
                    <a:prstGeom prst="rect">
                      <a:avLst/>
                    </a:prstGeom>
                    <a:ln/>
                  </pic:spPr>
                </pic:pic>
              </a:graphicData>
            </a:graphic>
          </wp:inline>
        </w:drawing>
      </w:r>
      <w:r>
        <w:rPr>
          <w:noProof/>
        </w:rPr>
        <w:lastRenderedPageBreak/>
        <w:drawing>
          <wp:inline distT="0" distB="0" distL="0" distR="0">
            <wp:extent cx="5838429" cy="4653384"/>
            <wp:effectExtent l="0" t="0" r="0" b="0"/>
            <wp:docPr id="212196136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2"/>
                    <a:srcRect/>
                    <a:stretch>
                      <a:fillRect/>
                    </a:stretch>
                  </pic:blipFill>
                  <pic:spPr>
                    <a:xfrm>
                      <a:off x="0" y="0"/>
                      <a:ext cx="5838429" cy="4653384"/>
                    </a:xfrm>
                    <a:prstGeom prst="rect">
                      <a:avLst/>
                    </a:prstGeom>
                    <a:ln/>
                  </pic:spPr>
                </pic:pic>
              </a:graphicData>
            </a:graphic>
          </wp:inline>
        </w:drawing>
      </w:r>
      <w:r>
        <w:rPr>
          <w:noProof/>
        </w:rPr>
        <w:drawing>
          <wp:inline distT="0" distB="0" distL="0" distR="0">
            <wp:extent cx="5834380" cy="3679722"/>
            <wp:effectExtent l="0" t="0" r="0" b="0"/>
            <wp:docPr id="212196137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3"/>
                    <a:srcRect/>
                    <a:stretch>
                      <a:fillRect/>
                    </a:stretch>
                  </pic:blipFill>
                  <pic:spPr>
                    <a:xfrm>
                      <a:off x="0" y="0"/>
                      <a:ext cx="5834380" cy="3679722"/>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87" w:name="_heading=h.1gf8i83" w:colFirst="0" w:colLast="0"/>
      <w:bookmarkEnd w:id="87"/>
      <w:r>
        <w:rPr>
          <w:color w:val="000000"/>
          <w:sz w:val="24"/>
          <w:szCs w:val="24"/>
        </w:rPr>
        <w:t>Hình 46: Biểu đồ tuần tự use case quản lý mối quan hệ</w:t>
      </w:r>
    </w:p>
    <w:p w:rsidR="00D45B76" w:rsidRDefault="00000000">
      <w:pPr>
        <w:pStyle w:val="Heading4"/>
        <w:numPr>
          <w:ilvl w:val="3"/>
          <w:numId w:val="28"/>
        </w:numPr>
      </w:pPr>
      <w:r>
        <w:lastRenderedPageBreak/>
        <w:t>Biểu đồ lớp</w:t>
      </w:r>
    </w:p>
    <w:p w:rsidR="00D45B76" w:rsidRDefault="00000000">
      <w:pPr>
        <w:keepNext/>
      </w:pPr>
      <w:r>
        <w:rPr>
          <w:noProof/>
        </w:rPr>
        <w:drawing>
          <wp:inline distT="0" distB="0" distL="0" distR="0">
            <wp:extent cx="5734050" cy="6974205"/>
            <wp:effectExtent l="0" t="0" r="0" b="0"/>
            <wp:docPr id="212196137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4"/>
                    <a:srcRect/>
                    <a:stretch>
                      <a:fillRect/>
                    </a:stretch>
                  </pic:blipFill>
                  <pic:spPr>
                    <a:xfrm>
                      <a:off x="0" y="0"/>
                      <a:ext cx="5734050" cy="6974205"/>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88" w:name="_heading=h.40ew0vw" w:colFirst="0" w:colLast="0"/>
      <w:bookmarkEnd w:id="88"/>
      <w:r>
        <w:rPr>
          <w:color w:val="000000"/>
          <w:sz w:val="24"/>
          <w:szCs w:val="24"/>
        </w:rPr>
        <w:t>Hình 47: Biểu đồ lớp use case quản lý mối quan hệ</w:t>
      </w:r>
    </w:p>
    <w:p w:rsidR="00D45B76" w:rsidRDefault="00000000">
      <w:pPr>
        <w:pStyle w:val="Heading3"/>
        <w:numPr>
          <w:ilvl w:val="2"/>
          <w:numId w:val="28"/>
        </w:numPr>
      </w:pPr>
      <w:bookmarkStart w:id="89" w:name="_heading=h.2fk6b3p" w:colFirst="0" w:colLast="0"/>
      <w:bookmarkEnd w:id="89"/>
      <w:r>
        <w:lastRenderedPageBreak/>
        <w:t xml:space="preserve"> Use case </w:t>
      </w:r>
      <w:proofErr w:type="spellStart"/>
      <w:r>
        <w:t>tìm</w:t>
      </w:r>
      <w:proofErr w:type="spellEnd"/>
      <w:r>
        <w:t xml:space="preserve"> </w:t>
      </w:r>
      <w:proofErr w:type="spellStart"/>
      <w:r>
        <w:t>kiếm</w:t>
      </w:r>
      <w:proofErr w:type="spellEnd"/>
      <w:r>
        <w:t xml:space="preserve"> </w:t>
      </w:r>
      <w:proofErr w:type="spellStart"/>
      <w:r>
        <w:t>người</w:t>
      </w:r>
      <w:proofErr w:type="spellEnd"/>
      <w:r>
        <w:t xml:space="preserve"> </w:t>
      </w:r>
      <w:proofErr w:type="spellStart"/>
      <w:r>
        <w:t>trong</w:t>
      </w:r>
      <w:proofErr w:type="spellEnd"/>
      <w:r>
        <w:t xml:space="preserve"> </w:t>
      </w:r>
      <w:proofErr w:type="spellStart"/>
      <w:r>
        <w:t>gia</w:t>
      </w:r>
      <w:proofErr w:type="spellEnd"/>
      <w:r>
        <w:t xml:space="preserve"> </w:t>
      </w:r>
      <w:proofErr w:type="spellStart"/>
      <w:r>
        <w:t>phả</w:t>
      </w:r>
      <w:proofErr w:type="spellEnd"/>
    </w:p>
    <w:p w:rsidR="00D45B76" w:rsidRDefault="00000000">
      <w:pPr>
        <w:pStyle w:val="Heading4"/>
        <w:numPr>
          <w:ilvl w:val="3"/>
          <w:numId w:val="28"/>
        </w:numPr>
      </w:pPr>
      <w:r>
        <w:t>Biểu đồ hoạt động</w:t>
      </w:r>
    </w:p>
    <w:p w:rsidR="00D45B76" w:rsidRDefault="00000000">
      <w:pPr>
        <w:keepNext/>
        <w:jc w:val="left"/>
      </w:pPr>
      <w:r>
        <w:rPr>
          <w:noProof/>
        </w:rPr>
        <w:drawing>
          <wp:inline distT="0" distB="0" distL="0" distR="0">
            <wp:extent cx="5835650" cy="3886200"/>
            <wp:effectExtent l="0" t="0" r="0" b="0"/>
            <wp:docPr id="212196137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5"/>
                    <a:srcRect/>
                    <a:stretch>
                      <a:fillRect/>
                    </a:stretch>
                  </pic:blipFill>
                  <pic:spPr>
                    <a:xfrm>
                      <a:off x="0" y="0"/>
                      <a:ext cx="5835650" cy="3886200"/>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90" w:name="_heading=h.upglbi" w:colFirst="0" w:colLast="0"/>
      <w:bookmarkEnd w:id="90"/>
      <w:r>
        <w:rPr>
          <w:color w:val="000000"/>
          <w:sz w:val="24"/>
          <w:szCs w:val="24"/>
        </w:rPr>
        <w:t>Hình 48: Biểu đồ hoạt động use case tìm kiếm người trong gia phả</w:t>
      </w:r>
    </w:p>
    <w:p w:rsidR="00D45B76" w:rsidRDefault="00000000">
      <w:pPr>
        <w:pStyle w:val="Heading4"/>
        <w:numPr>
          <w:ilvl w:val="3"/>
          <w:numId w:val="28"/>
        </w:numPr>
      </w:pPr>
      <w:r>
        <w:t>Biểu đồ trạng thái</w:t>
      </w:r>
    </w:p>
    <w:p w:rsidR="00D45B76" w:rsidRDefault="00000000">
      <w:pPr>
        <w:keepNext/>
      </w:pPr>
      <w:r>
        <w:rPr>
          <w:noProof/>
        </w:rPr>
        <w:drawing>
          <wp:inline distT="0" distB="0" distL="0" distR="0">
            <wp:extent cx="5835650" cy="941705"/>
            <wp:effectExtent l="0" t="0" r="0" b="0"/>
            <wp:docPr id="212196137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6"/>
                    <a:srcRect/>
                    <a:stretch>
                      <a:fillRect/>
                    </a:stretch>
                  </pic:blipFill>
                  <pic:spPr>
                    <a:xfrm>
                      <a:off x="0" y="0"/>
                      <a:ext cx="5835650" cy="941705"/>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91" w:name="_heading=h.3ep43zb" w:colFirst="0" w:colLast="0"/>
      <w:bookmarkEnd w:id="91"/>
      <w:r>
        <w:rPr>
          <w:color w:val="000000"/>
          <w:sz w:val="24"/>
          <w:szCs w:val="24"/>
        </w:rPr>
        <w:t>Hình 49: Biểu đồ trạng thái use case tìm kiếm người trong gia phả</w:t>
      </w:r>
    </w:p>
    <w:p w:rsidR="00D45B76" w:rsidRDefault="00000000">
      <w:pPr>
        <w:pStyle w:val="Heading4"/>
        <w:numPr>
          <w:ilvl w:val="3"/>
          <w:numId w:val="28"/>
        </w:numPr>
      </w:pPr>
      <w:r>
        <w:lastRenderedPageBreak/>
        <w:t>Biểu đồ tuần tự</w:t>
      </w:r>
    </w:p>
    <w:p w:rsidR="00D45B76" w:rsidRDefault="00000000">
      <w:pPr>
        <w:keepNext/>
      </w:pPr>
      <w:r>
        <w:rPr>
          <w:noProof/>
        </w:rPr>
        <w:drawing>
          <wp:inline distT="0" distB="0" distL="0" distR="0">
            <wp:extent cx="5842502" cy="5015857"/>
            <wp:effectExtent l="0" t="0" r="0" b="0"/>
            <wp:docPr id="212196137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7"/>
                    <a:srcRect/>
                    <a:stretch>
                      <a:fillRect/>
                    </a:stretch>
                  </pic:blipFill>
                  <pic:spPr>
                    <a:xfrm>
                      <a:off x="0" y="0"/>
                      <a:ext cx="5842502" cy="5015857"/>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92" w:name="_heading=h.1tuee74" w:colFirst="0" w:colLast="0"/>
      <w:bookmarkEnd w:id="92"/>
      <w:r>
        <w:rPr>
          <w:color w:val="000000"/>
          <w:sz w:val="24"/>
          <w:szCs w:val="24"/>
        </w:rPr>
        <w:t>Hình 50: Biểu đồ tuần tự use case tìm kiếm người trong gia phả</w:t>
      </w:r>
    </w:p>
    <w:p w:rsidR="00D45B76" w:rsidRDefault="00000000">
      <w:pPr>
        <w:pStyle w:val="Heading4"/>
        <w:numPr>
          <w:ilvl w:val="3"/>
          <w:numId w:val="28"/>
        </w:numPr>
      </w:pPr>
      <w:r>
        <w:lastRenderedPageBreak/>
        <w:t>Biểu đồ lớp</w:t>
      </w:r>
    </w:p>
    <w:p w:rsidR="00D45B76" w:rsidRDefault="00000000">
      <w:pPr>
        <w:keepNext/>
      </w:pPr>
      <w:r>
        <w:rPr>
          <w:noProof/>
        </w:rPr>
        <w:drawing>
          <wp:inline distT="0" distB="0" distL="0" distR="0">
            <wp:extent cx="5835650" cy="6464935"/>
            <wp:effectExtent l="0" t="0" r="0" b="0"/>
            <wp:docPr id="212196138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8"/>
                    <a:srcRect/>
                    <a:stretch>
                      <a:fillRect/>
                    </a:stretch>
                  </pic:blipFill>
                  <pic:spPr>
                    <a:xfrm>
                      <a:off x="0" y="0"/>
                      <a:ext cx="5835650" cy="6464935"/>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93" w:name="_heading=h.4du1wux" w:colFirst="0" w:colLast="0"/>
      <w:bookmarkEnd w:id="93"/>
      <w:r>
        <w:rPr>
          <w:color w:val="000000"/>
          <w:sz w:val="24"/>
          <w:szCs w:val="24"/>
        </w:rPr>
        <w:t>Hình 51: Biểu đồ tuần tự use case tìm kiếm người trong gia phả</w:t>
      </w:r>
    </w:p>
    <w:p w:rsidR="00D45B76" w:rsidRDefault="00D45B76"/>
    <w:p w:rsidR="00D45B76" w:rsidRDefault="00D45B76"/>
    <w:p w:rsidR="00D45B76" w:rsidRDefault="00000000">
      <w:r>
        <w:br w:type="page"/>
      </w:r>
    </w:p>
    <w:p w:rsidR="00D45B76" w:rsidRDefault="00D45B76"/>
    <w:p w:rsidR="00D45B76" w:rsidRDefault="00000000">
      <w:pPr>
        <w:pStyle w:val="Heading2"/>
        <w:numPr>
          <w:ilvl w:val="1"/>
          <w:numId w:val="28"/>
        </w:numPr>
      </w:pPr>
      <w:bookmarkStart w:id="94" w:name="_heading=h.2szc72q" w:colFirst="0" w:colLast="0"/>
      <w:bookmarkEnd w:id="94"/>
      <w:r>
        <w:t xml:space="preserve"> Biểu đồ lớp tổng quát</w:t>
      </w:r>
    </w:p>
    <w:p w:rsidR="00D45B76" w:rsidRDefault="00000000">
      <w:pPr>
        <w:widowControl/>
        <w:spacing w:line="240" w:lineRule="auto"/>
        <w:ind w:left="0" w:firstLine="0"/>
        <w:jc w:val="left"/>
        <w:rPr>
          <w:sz w:val="24"/>
          <w:szCs w:val="24"/>
        </w:rPr>
      </w:pPr>
      <w:r>
        <w:rPr>
          <w:noProof/>
          <w:sz w:val="24"/>
          <w:szCs w:val="24"/>
        </w:rPr>
        <w:drawing>
          <wp:inline distT="0" distB="0" distL="0" distR="0">
            <wp:extent cx="5734050" cy="7101205"/>
            <wp:effectExtent l="0" t="0" r="0" b="0"/>
            <wp:docPr id="212196138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9"/>
                    <a:srcRect/>
                    <a:stretch>
                      <a:fillRect/>
                    </a:stretch>
                  </pic:blipFill>
                  <pic:spPr>
                    <a:xfrm>
                      <a:off x="0" y="0"/>
                      <a:ext cx="5734050" cy="7101205"/>
                    </a:xfrm>
                    <a:prstGeom prst="rect">
                      <a:avLst/>
                    </a:prstGeom>
                    <a:ln/>
                  </pic:spPr>
                </pic:pic>
              </a:graphicData>
            </a:graphic>
          </wp:inline>
        </w:drawing>
      </w:r>
    </w:p>
    <w:p w:rsidR="00D45B76" w:rsidRDefault="00D45B76">
      <w:pPr>
        <w:keepNext/>
      </w:pPr>
    </w:p>
    <w:p w:rsidR="00D45B76" w:rsidRDefault="00000000">
      <w:pPr>
        <w:pBdr>
          <w:top w:val="nil"/>
          <w:left w:val="nil"/>
          <w:bottom w:val="nil"/>
          <w:right w:val="nil"/>
          <w:between w:val="nil"/>
        </w:pBdr>
        <w:spacing w:after="200"/>
        <w:jc w:val="center"/>
        <w:rPr>
          <w:color w:val="000000"/>
          <w:sz w:val="24"/>
          <w:szCs w:val="24"/>
        </w:rPr>
      </w:pPr>
      <w:bookmarkStart w:id="95" w:name="_heading=h.184mhaj" w:colFirst="0" w:colLast="0"/>
      <w:bookmarkEnd w:id="95"/>
      <w:r>
        <w:rPr>
          <w:color w:val="000000"/>
          <w:sz w:val="24"/>
          <w:szCs w:val="24"/>
        </w:rPr>
        <w:t>Hình 52: Biểu đồ lớp tổng quát</w:t>
      </w:r>
    </w:p>
    <w:p w:rsidR="00D45B76" w:rsidRDefault="00000000">
      <w:pPr>
        <w:pStyle w:val="Heading2"/>
        <w:numPr>
          <w:ilvl w:val="1"/>
          <w:numId w:val="28"/>
        </w:numPr>
      </w:pPr>
      <w:bookmarkStart w:id="96" w:name="_heading=h.3s49zyc" w:colFirst="0" w:colLast="0"/>
      <w:bookmarkEnd w:id="96"/>
      <w:r>
        <w:t>Xây dựng giao diện</w:t>
      </w:r>
    </w:p>
    <w:p w:rsidR="00D45B76" w:rsidRDefault="00000000">
      <w:pPr>
        <w:pStyle w:val="Heading3"/>
        <w:numPr>
          <w:ilvl w:val="2"/>
          <w:numId w:val="28"/>
        </w:numPr>
      </w:pPr>
      <w:bookmarkStart w:id="97" w:name="_heading=h.279ka65" w:colFirst="0" w:colLast="0"/>
      <w:bookmarkEnd w:id="97"/>
      <w:r>
        <w:lastRenderedPageBreak/>
        <w:t xml:space="preserve">Giao </w:t>
      </w:r>
      <w:proofErr w:type="spellStart"/>
      <w:r>
        <w:t>diện</w:t>
      </w:r>
      <w:proofErr w:type="spellEnd"/>
      <w:r>
        <w:t xml:space="preserve"> </w:t>
      </w:r>
      <w:proofErr w:type="spellStart"/>
      <w:r>
        <w:t>trang</w:t>
      </w:r>
      <w:proofErr w:type="spellEnd"/>
      <w:r>
        <w:t xml:space="preserve"> </w:t>
      </w:r>
      <w:proofErr w:type="spellStart"/>
      <w:r>
        <w:t>chủ</w:t>
      </w:r>
      <w:proofErr w:type="spellEnd"/>
    </w:p>
    <w:p w:rsidR="00D45B76" w:rsidRDefault="00000000">
      <w:pPr>
        <w:keepNext/>
      </w:pPr>
      <w:r>
        <w:rPr>
          <w:noProof/>
        </w:rPr>
        <w:drawing>
          <wp:inline distT="0" distB="0" distL="0" distR="0">
            <wp:extent cx="5645178" cy="7883542"/>
            <wp:effectExtent l="0" t="0" r="0" b="0"/>
            <wp:docPr id="212196138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0"/>
                    <a:srcRect/>
                    <a:stretch>
                      <a:fillRect/>
                    </a:stretch>
                  </pic:blipFill>
                  <pic:spPr>
                    <a:xfrm>
                      <a:off x="0" y="0"/>
                      <a:ext cx="5645178" cy="7883542"/>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98" w:name="_heading=h.meukdy" w:colFirst="0" w:colLast="0"/>
      <w:bookmarkEnd w:id="98"/>
      <w:r>
        <w:rPr>
          <w:color w:val="000000"/>
          <w:sz w:val="24"/>
          <w:szCs w:val="24"/>
        </w:rPr>
        <w:t>Hình 53: Giao diện trang chủ</w:t>
      </w:r>
    </w:p>
    <w:p w:rsidR="00D45B76" w:rsidRDefault="00000000">
      <w:pPr>
        <w:pStyle w:val="Heading3"/>
        <w:numPr>
          <w:ilvl w:val="2"/>
          <w:numId w:val="28"/>
        </w:numPr>
      </w:pPr>
      <w:bookmarkStart w:id="99" w:name="_heading=h.36ei31r" w:colFirst="0" w:colLast="0"/>
      <w:bookmarkEnd w:id="99"/>
      <w:r>
        <w:lastRenderedPageBreak/>
        <w:t xml:space="preserve">Giao </w:t>
      </w:r>
      <w:proofErr w:type="spellStart"/>
      <w:r>
        <w:t>diện</w:t>
      </w:r>
      <w:proofErr w:type="spellEnd"/>
      <w:r>
        <w:t xml:space="preserve"> </w:t>
      </w:r>
      <w:proofErr w:type="spellStart"/>
      <w:r>
        <w:t>cây</w:t>
      </w:r>
      <w:proofErr w:type="spellEnd"/>
      <w:r>
        <w:t xml:space="preserve"> </w:t>
      </w:r>
      <w:proofErr w:type="spellStart"/>
      <w:r>
        <w:t>gia</w:t>
      </w:r>
      <w:proofErr w:type="spellEnd"/>
      <w:r>
        <w:t xml:space="preserve"> </w:t>
      </w:r>
      <w:proofErr w:type="spellStart"/>
      <w:r>
        <w:t>phả</w:t>
      </w:r>
      <w:proofErr w:type="spellEnd"/>
    </w:p>
    <w:p w:rsidR="00D45B76" w:rsidRDefault="00000000">
      <w:pPr>
        <w:keepNext/>
      </w:pPr>
      <w:r>
        <w:rPr>
          <w:noProof/>
        </w:rPr>
        <w:drawing>
          <wp:inline distT="0" distB="0" distL="0" distR="0">
            <wp:extent cx="5835650" cy="3331845"/>
            <wp:effectExtent l="0" t="0" r="0" b="0"/>
            <wp:docPr id="212196138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1"/>
                    <a:srcRect/>
                    <a:stretch>
                      <a:fillRect/>
                    </a:stretch>
                  </pic:blipFill>
                  <pic:spPr>
                    <a:xfrm>
                      <a:off x="0" y="0"/>
                      <a:ext cx="5835650" cy="3331845"/>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100" w:name="_heading=h.1ljsd9k" w:colFirst="0" w:colLast="0"/>
      <w:bookmarkEnd w:id="100"/>
      <w:r>
        <w:rPr>
          <w:color w:val="000000"/>
          <w:sz w:val="24"/>
          <w:szCs w:val="24"/>
        </w:rPr>
        <w:t>Hình 54: Giao diện trang gia phả</w:t>
      </w:r>
    </w:p>
    <w:p w:rsidR="00D45B76" w:rsidRDefault="00000000">
      <w:pPr>
        <w:pStyle w:val="Heading3"/>
        <w:numPr>
          <w:ilvl w:val="2"/>
          <w:numId w:val="28"/>
        </w:numPr>
      </w:pPr>
      <w:bookmarkStart w:id="101" w:name="_heading=h.45jfvxd" w:colFirst="0" w:colLast="0"/>
      <w:bookmarkEnd w:id="101"/>
      <w:r>
        <w:lastRenderedPageBreak/>
        <w:t xml:space="preserve">Giao </w:t>
      </w:r>
      <w:proofErr w:type="spellStart"/>
      <w:r>
        <w:t>diện</w:t>
      </w:r>
      <w:proofErr w:type="spellEnd"/>
      <w:r>
        <w:t xml:space="preserve"> </w:t>
      </w:r>
      <w:proofErr w:type="spellStart"/>
      <w:r>
        <w:t>xem</w:t>
      </w:r>
      <w:proofErr w:type="spellEnd"/>
      <w:r>
        <w:t xml:space="preserve"> chi </w:t>
      </w:r>
      <w:sdt>
        <w:sdtPr>
          <w:tag w:val="goog_rdk_0"/>
          <w:id w:val="1060520182"/>
        </w:sdtPr>
        <w:sdtContent>
          <w:del w:id="102" w:author="Dong Ngo" w:date="2024-12-19T23:13:00Z">
            <w:r>
              <w:delText>tiet</w:delText>
            </w:r>
          </w:del>
        </w:sdtContent>
      </w:sdt>
      <w:sdt>
        <w:sdtPr>
          <w:tag w:val="goog_rdk_1"/>
          <w:id w:val="1907648930"/>
        </w:sdtPr>
        <w:sdtContent>
          <w:proofErr w:type="spellStart"/>
          <w:ins w:id="103" w:author="Dong Ngo" w:date="2024-12-19T23:13:00Z">
            <w:r>
              <w:t>tiết</w:t>
            </w:r>
          </w:ins>
          <w:proofErr w:type="spellEnd"/>
        </w:sdtContent>
      </w:sdt>
    </w:p>
    <w:p w:rsidR="00D45B76" w:rsidRDefault="00000000">
      <w:pPr>
        <w:keepNext/>
      </w:pPr>
      <w:r>
        <w:rPr>
          <w:noProof/>
        </w:rPr>
        <w:drawing>
          <wp:inline distT="0" distB="0" distL="0" distR="0">
            <wp:extent cx="5835650" cy="4289425"/>
            <wp:effectExtent l="0" t="0" r="0" b="0"/>
            <wp:docPr id="212196138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2"/>
                    <a:srcRect/>
                    <a:stretch>
                      <a:fillRect/>
                    </a:stretch>
                  </pic:blipFill>
                  <pic:spPr>
                    <a:xfrm>
                      <a:off x="0" y="0"/>
                      <a:ext cx="5835650" cy="4289425"/>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104" w:name="_heading=h.2koq656" w:colFirst="0" w:colLast="0"/>
      <w:bookmarkEnd w:id="104"/>
      <w:r>
        <w:rPr>
          <w:color w:val="000000"/>
          <w:sz w:val="24"/>
          <w:szCs w:val="24"/>
        </w:rPr>
        <w:t>Hình 55: Giao diện xem chi tiết</w:t>
      </w:r>
    </w:p>
    <w:p w:rsidR="00D45B76" w:rsidRDefault="00000000">
      <w:pPr>
        <w:pStyle w:val="Heading3"/>
        <w:numPr>
          <w:ilvl w:val="2"/>
          <w:numId w:val="28"/>
        </w:numPr>
      </w:pPr>
      <w:bookmarkStart w:id="105" w:name="_heading=h.zu0gcz" w:colFirst="0" w:colLast="0"/>
      <w:bookmarkEnd w:id="105"/>
      <w:r>
        <w:lastRenderedPageBreak/>
        <w:t xml:space="preserve">Giao </w:t>
      </w:r>
      <w:proofErr w:type="spellStart"/>
      <w:r>
        <w:t>diện</w:t>
      </w:r>
      <w:proofErr w:type="spellEnd"/>
      <w:r>
        <w:t xml:space="preserve"> </w:t>
      </w:r>
      <w:proofErr w:type="spellStart"/>
      <w:r>
        <w:t>các</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lý</w:t>
      </w:r>
      <w:proofErr w:type="spellEnd"/>
    </w:p>
    <w:p w:rsidR="00D45B76" w:rsidRDefault="00000000">
      <w:pPr>
        <w:keepNext/>
      </w:pPr>
      <w:r>
        <w:rPr>
          <w:noProof/>
        </w:rPr>
        <w:drawing>
          <wp:inline distT="0" distB="0" distL="0" distR="0">
            <wp:extent cx="5835650" cy="3331845"/>
            <wp:effectExtent l="0" t="0" r="0" b="0"/>
            <wp:docPr id="212196137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3"/>
                    <a:srcRect/>
                    <a:stretch>
                      <a:fillRect/>
                    </a:stretch>
                  </pic:blipFill>
                  <pic:spPr>
                    <a:xfrm>
                      <a:off x="0" y="0"/>
                      <a:ext cx="5835650" cy="3331845"/>
                    </a:xfrm>
                    <a:prstGeom prst="rect">
                      <a:avLst/>
                    </a:prstGeom>
                    <a:ln/>
                  </pic:spPr>
                </pic:pic>
              </a:graphicData>
            </a:graphic>
          </wp:inline>
        </w:drawing>
      </w:r>
    </w:p>
    <w:p w:rsidR="006F3BA2" w:rsidRDefault="00000000">
      <w:pPr>
        <w:pBdr>
          <w:top w:val="nil"/>
          <w:left w:val="nil"/>
          <w:bottom w:val="nil"/>
          <w:right w:val="nil"/>
          <w:between w:val="nil"/>
        </w:pBdr>
        <w:spacing w:after="200"/>
        <w:jc w:val="center"/>
        <w:rPr>
          <w:color w:val="000000"/>
          <w:sz w:val="24"/>
          <w:szCs w:val="24"/>
        </w:rPr>
      </w:pPr>
      <w:bookmarkStart w:id="106" w:name="_heading=h.3jtnz0s" w:colFirst="0" w:colLast="0"/>
      <w:bookmarkEnd w:id="106"/>
      <w:r>
        <w:rPr>
          <w:color w:val="000000"/>
          <w:sz w:val="24"/>
          <w:szCs w:val="24"/>
        </w:rPr>
        <w:t>Hình 56: Giao diện các trang quản lý</w:t>
      </w:r>
    </w:p>
    <w:p w:rsidR="00D45B76" w:rsidRPr="004B077E" w:rsidRDefault="006F3BA2" w:rsidP="006F3BA2">
      <w:pPr>
        <w:spacing w:line="276" w:lineRule="auto"/>
        <w:ind w:left="283" w:firstLine="299"/>
        <w:rPr>
          <w:color w:val="000000"/>
          <w:sz w:val="24"/>
          <w:szCs w:val="24"/>
        </w:rPr>
      </w:pPr>
      <w:r>
        <w:rPr>
          <w:color w:val="000000"/>
          <w:sz w:val="24"/>
          <w:szCs w:val="24"/>
        </w:rPr>
        <w:br w:type="page"/>
      </w:r>
    </w:p>
    <w:p w:rsidR="00D45B76" w:rsidRDefault="00000000">
      <w:pPr>
        <w:pStyle w:val="Heading1"/>
        <w:numPr>
          <w:ilvl w:val="0"/>
          <w:numId w:val="28"/>
        </w:numPr>
      </w:pPr>
      <w:bookmarkStart w:id="107" w:name="_heading=h.1yyy98l" w:colFirst="0" w:colLast="0"/>
      <w:bookmarkEnd w:id="107"/>
      <w:r>
        <w:lastRenderedPageBreak/>
        <w:t>CÀI ĐẶT VÀ KIỂM THỬ</w:t>
      </w:r>
    </w:p>
    <w:p w:rsidR="00D45B76" w:rsidRDefault="00000000">
      <w:pPr>
        <w:pStyle w:val="Heading2"/>
        <w:numPr>
          <w:ilvl w:val="1"/>
          <w:numId w:val="28"/>
        </w:numPr>
      </w:pPr>
      <w:bookmarkStart w:id="108" w:name="_heading=h.4iylrwe" w:colFirst="0" w:colLast="0"/>
      <w:bookmarkEnd w:id="108"/>
      <w:r>
        <w:t>Cài đặt hệ thống</w:t>
      </w:r>
    </w:p>
    <w:p w:rsidR="00D45B76" w:rsidRDefault="00000000">
      <w:r>
        <w:t>Chương trình được chia thành 2 phần Front-end và Back-end:</w:t>
      </w:r>
    </w:p>
    <w:p w:rsidR="00D45B76" w:rsidRDefault="00000000">
      <w:r>
        <w:t>Front-end sử dụng ngôn ngũ vuejs và Nuxtjs framework</w:t>
      </w:r>
    </w:p>
    <w:p w:rsidR="00D45B76" w:rsidRDefault="00000000">
      <w:r>
        <w:t>Back-end sẽ phụ trách phần API viết bằng C#, .Net frameword</w:t>
      </w:r>
    </w:p>
    <w:p w:rsidR="00D45B76" w:rsidRDefault="00000000">
      <w:pPr>
        <w:pStyle w:val="Heading3"/>
        <w:numPr>
          <w:ilvl w:val="2"/>
          <w:numId w:val="28"/>
        </w:numPr>
      </w:pPr>
      <w:bookmarkStart w:id="109" w:name="_heading=h.2y3w247" w:colFirst="0" w:colLast="0"/>
      <w:bookmarkEnd w:id="109"/>
      <w:r>
        <w:t xml:space="preserve">Cài </w:t>
      </w:r>
      <w:proofErr w:type="spellStart"/>
      <w:r>
        <w:t>đặt</w:t>
      </w:r>
      <w:proofErr w:type="spellEnd"/>
      <w:r>
        <w:t xml:space="preserve"> </w:t>
      </w:r>
      <w:proofErr w:type="spellStart"/>
      <w:r>
        <w:t>phía</w:t>
      </w:r>
      <w:proofErr w:type="spellEnd"/>
      <w:r>
        <w:t xml:space="preserve"> </w:t>
      </w:r>
      <w:proofErr w:type="spellStart"/>
      <w:r>
        <w:t>giao</w:t>
      </w:r>
      <w:proofErr w:type="spellEnd"/>
      <w:r>
        <w:t xml:space="preserve"> </w:t>
      </w:r>
      <w:proofErr w:type="spellStart"/>
      <w:r>
        <w:t>diện</w:t>
      </w:r>
      <w:proofErr w:type="spellEnd"/>
      <w:r>
        <w:t xml:space="preserve"> (Front-end)</w:t>
      </w:r>
    </w:p>
    <w:p w:rsidR="00D45B76" w:rsidRDefault="00000000">
      <w:pPr>
        <w:pStyle w:val="Heading4"/>
        <w:numPr>
          <w:ilvl w:val="3"/>
          <w:numId w:val="28"/>
        </w:numPr>
      </w:pPr>
      <w:r>
        <w:t>Giới thiệu về Front-end</w:t>
      </w:r>
    </w:p>
    <w:p w:rsidR="00D45B76" w:rsidRDefault="00000000">
      <w:r>
        <w:t xml:space="preserve">Nuxt.js là một framework mạnh mẽ được xây dựng dựa trên Vue.js, mang đến một cách tiếp cận hiện đại và hiệu quả để phát triển các ứng dụng web. Điểm đặc biệt của Nuxt.js là khả năng hỗ trợ </w:t>
      </w:r>
      <w:r>
        <w:rPr>
          <w:b/>
        </w:rPr>
        <w:t>Server-Side Rendering (SSR)</w:t>
      </w:r>
      <w:r>
        <w:t xml:space="preserve">, giúp các ứng dụng tải nhanh hơn, tối ưu hóa SEO và cải thiện trải nghiệm người dùng. Ngoài ra, Nuxt.js còn hỗ trợ </w:t>
      </w:r>
      <w:r>
        <w:rPr>
          <w:b/>
        </w:rPr>
        <w:t>Static Site Generation (SSG)</w:t>
      </w:r>
      <w:r>
        <w:t>, cho phép bạn tạo các trang tĩnh hiệu suất cao, rất phù hợp với các trang web cần tốc độ tải nhanh và tài nguyên nhẹ.</w:t>
      </w:r>
    </w:p>
    <w:p w:rsidR="00D45B76" w:rsidRDefault="00000000">
      <w:r>
        <w:t>Một trong những tính năng nổi bật của Nuxt.js là kiến trúc module hóa, cho phép bạn dễ dàng tích hợp các công cụ và thư viện phổ biến như Axios, Tailwind CSS, PWA, và nhiều module khác mà không cần cấu hình thủ công. Điều này giúp giảm bớt thời gian phát triển và tập trung vào việc xây dựng chức năng chính của ứng dụng.</w:t>
      </w:r>
    </w:p>
    <w:p w:rsidR="00D45B76" w:rsidRDefault="00000000">
      <w:r>
        <w:t xml:space="preserve">Ngoài ra, Nuxt.js còn cung cấp hệ thống routing tự động dựa trên cấu trúc thư mục. Chỉ cần tổ chức các file trong thư mục </w:t>
      </w:r>
      <w:r>
        <w:rPr>
          <w:rFonts w:ascii="Courier New" w:eastAsia="Courier New" w:hAnsi="Courier New" w:cs="Courier New"/>
          <w:sz w:val="20"/>
          <w:szCs w:val="20"/>
        </w:rPr>
        <w:t>pages</w:t>
      </w:r>
      <w:r>
        <w:t>, Nuxt.js sẽ tự động tạo ra các routes tương ứng, giúp bạn tiết kiệm công sức và giữ cho mã nguồn gọn gàng, dễ quản lý. Hệ thống quản lý SEO mạnh mẽ của Nuxt.js cũng giúp bạn dễ dàng thêm và tùy chỉnh các thẻ meta, đảm bảo ứng dụng của bạn thân thiện với các công cụ tìm kiếm.</w:t>
      </w:r>
    </w:p>
    <w:p w:rsidR="00D45B76" w:rsidRDefault="00000000">
      <w:r>
        <w:t xml:space="preserve">Cuối cùng, Nuxt.js hỗ trợ cả </w:t>
      </w:r>
      <w:r>
        <w:rPr>
          <w:b/>
        </w:rPr>
        <w:t>JavaScript</w:t>
      </w:r>
      <w:r>
        <w:t xml:space="preserve"> và </w:t>
      </w:r>
      <w:r>
        <w:rPr>
          <w:b/>
        </w:rPr>
        <w:t>TypeScript</w:t>
      </w:r>
      <w:r>
        <w:t xml:space="preserve">, mang lại sự linh hoạt cho các nhà phát triển. Dù bạn đang xây dựng một ứng dụng nhỏ hay một hệ thống phức tạp, Nuxt.js cung cấp đầy đủ công cụ và tính năng để bạn tạo ra </w:t>
      </w:r>
      <w:r>
        <w:lastRenderedPageBreak/>
        <w:t>một ứng dụng mạnh mẽ, tối ưu và hiện đại.</w:t>
      </w:r>
    </w:p>
    <w:p w:rsidR="00D45B76" w:rsidRDefault="00000000">
      <w:pPr>
        <w:pStyle w:val="Heading4"/>
        <w:numPr>
          <w:ilvl w:val="3"/>
          <w:numId w:val="28"/>
        </w:numPr>
      </w:pPr>
      <w:r>
        <w:t>Quy trình cài đặt</w:t>
      </w:r>
    </w:p>
    <w:p w:rsidR="00D45B76" w:rsidRDefault="00000000">
      <w:pPr>
        <w:numPr>
          <w:ilvl w:val="0"/>
          <w:numId w:val="29"/>
        </w:numPr>
        <w:pBdr>
          <w:top w:val="nil"/>
          <w:left w:val="nil"/>
          <w:bottom w:val="nil"/>
          <w:right w:val="nil"/>
          <w:between w:val="nil"/>
        </w:pBdr>
        <w:ind w:hanging="360"/>
        <w:rPr>
          <w:color w:val="000000"/>
        </w:rPr>
      </w:pPr>
      <w:r>
        <w:rPr>
          <w:b/>
          <w:color w:val="000000"/>
        </w:rPr>
        <w:t>Bước 1</w:t>
      </w:r>
      <w:r>
        <w:rPr>
          <w:color w:val="000000"/>
        </w:rPr>
        <w:t>: Cài đặt Node.js</w:t>
      </w:r>
    </w:p>
    <w:p w:rsidR="00D45B76" w:rsidRDefault="00000000">
      <w:r>
        <w:t>Trước tiên, cần cài đặt Node.js (phiên bản &gt;= 14). Tải về từ Node.js Official Website.</w:t>
      </w:r>
    </w:p>
    <w:p w:rsidR="00D45B76" w:rsidRDefault="00000000">
      <w:pPr>
        <w:numPr>
          <w:ilvl w:val="0"/>
          <w:numId w:val="29"/>
        </w:numPr>
        <w:pBdr>
          <w:top w:val="nil"/>
          <w:left w:val="nil"/>
          <w:bottom w:val="nil"/>
          <w:right w:val="nil"/>
          <w:between w:val="nil"/>
        </w:pBdr>
        <w:ind w:hanging="360"/>
        <w:rPr>
          <w:color w:val="000000"/>
        </w:rPr>
      </w:pPr>
      <w:r>
        <w:rPr>
          <w:b/>
          <w:color w:val="000000"/>
        </w:rPr>
        <w:t>Bước 2</w:t>
      </w:r>
      <w:r>
        <w:rPr>
          <w:color w:val="000000"/>
        </w:rPr>
        <w:t xml:space="preserve">: Mở terminal trong visual studio code và chạy lệnh: </w:t>
      </w:r>
    </w:p>
    <w:p w:rsidR="00D45B76" w:rsidRDefault="00000000">
      <w:pPr>
        <w:pBdr>
          <w:top w:val="nil"/>
          <w:left w:val="nil"/>
          <w:bottom w:val="nil"/>
          <w:right w:val="nil"/>
          <w:between w:val="nil"/>
        </w:pBdr>
        <w:ind w:left="1303" w:firstLine="0"/>
        <w:rPr>
          <w:color w:val="000000"/>
        </w:rPr>
      </w:pPr>
      <w:r>
        <w:rPr>
          <w:color w:val="000000"/>
        </w:rPr>
        <w:t>Npm install hoặc yarn</w:t>
      </w:r>
    </w:p>
    <w:p w:rsidR="00D45B76" w:rsidRDefault="00000000">
      <w:pPr>
        <w:numPr>
          <w:ilvl w:val="0"/>
          <w:numId w:val="29"/>
        </w:numPr>
        <w:pBdr>
          <w:top w:val="nil"/>
          <w:left w:val="nil"/>
          <w:bottom w:val="nil"/>
          <w:right w:val="nil"/>
          <w:between w:val="nil"/>
        </w:pBdr>
        <w:ind w:hanging="360"/>
        <w:rPr>
          <w:color w:val="000000"/>
          <w:u w:val="single"/>
        </w:rPr>
      </w:pPr>
      <w:r>
        <w:rPr>
          <w:b/>
          <w:color w:val="000000"/>
        </w:rPr>
        <w:t>Bước 3</w:t>
      </w:r>
      <w:r>
        <w:rPr>
          <w:color w:val="000000"/>
        </w:rPr>
        <w:t xml:space="preserve">: Sau khi cài đặt xong các dependency, chạy lệnh </w:t>
      </w:r>
    </w:p>
    <w:p w:rsidR="00D45B76" w:rsidRDefault="00000000">
      <w:pPr>
        <w:pBdr>
          <w:top w:val="nil"/>
          <w:left w:val="nil"/>
          <w:bottom w:val="nil"/>
          <w:right w:val="nil"/>
          <w:between w:val="nil"/>
        </w:pBdr>
        <w:ind w:left="1303" w:firstLine="0"/>
        <w:rPr>
          <w:color w:val="000000"/>
          <w:u w:val="single"/>
        </w:rPr>
      </w:pPr>
      <w:r>
        <w:rPr>
          <w:color w:val="000000"/>
        </w:rPr>
        <w:t>Npm run dev hoặc yarn dev để chạy chương trình</w:t>
      </w:r>
    </w:p>
    <w:p w:rsidR="00D45B76" w:rsidRDefault="00000000">
      <w:pPr>
        <w:numPr>
          <w:ilvl w:val="0"/>
          <w:numId w:val="17"/>
        </w:numPr>
        <w:pBdr>
          <w:top w:val="nil"/>
          <w:left w:val="nil"/>
          <w:bottom w:val="nil"/>
          <w:right w:val="nil"/>
          <w:between w:val="nil"/>
        </w:pBdr>
        <w:spacing w:before="120"/>
        <w:rPr>
          <w:color w:val="000000"/>
        </w:rPr>
      </w:pPr>
      <w:r>
        <w:rPr>
          <w:color w:val="000000"/>
          <w:u w:val="single"/>
        </w:rPr>
        <w:t xml:space="preserve">Truy cập trang web </w:t>
      </w:r>
      <w:r>
        <w:fldChar w:fldCharType="begin"/>
      </w:r>
      <w:r>
        <w:instrText>HYPERLINK "https://nuxt.com/" \h</w:instrText>
      </w:r>
      <w:r>
        <w:fldChar w:fldCharType="separate"/>
      </w:r>
      <w:r>
        <w:rPr>
          <w:color w:val="0000FF"/>
          <w:u w:val="single"/>
        </w:rPr>
        <w:t>https://nuxt.com/</w:t>
      </w:r>
      <w:r>
        <w:rPr>
          <w:color w:val="0000FF"/>
          <w:u w:val="single"/>
        </w:rPr>
        <w:fldChar w:fldCharType="end"/>
      </w:r>
      <w:r>
        <w:rPr>
          <w:color w:val="000000"/>
          <w:u w:val="single"/>
        </w:rPr>
        <w:t xml:space="preserve"> để xem chi tiết</w:t>
      </w:r>
    </w:p>
    <w:p w:rsidR="00D45B76" w:rsidRDefault="00000000">
      <w:pPr>
        <w:pStyle w:val="Heading3"/>
        <w:numPr>
          <w:ilvl w:val="2"/>
          <w:numId w:val="28"/>
        </w:numPr>
      </w:pPr>
      <w:bookmarkStart w:id="110" w:name="_heading=h.1d96cc0" w:colFirst="0" w:colLast="0"/>
      <w:bookmarkEnd w:id="110"/>
      <w:r>
        <w:t xml:space="preserve">Cài </w:t>
      </w:r>
      <w:proofErr w:type="spellStart"/>
      <w:r>
        <w:t>đặt</w:t>
      </w:r>
      <w:proofErr w:type="spellEnd"/>
      <w:r>
        <w:t xml:space="preserve"> </w:t>
      </w:r>
      <w:proofErr w:type="spellStart"/>
      <w:r>
        <w:t>phía</w:t>
      </w:r>
      <w:proofErr w:type="spellEnd"/>
      <w:r>
        <w:t xml:space="preserve"> Back-end</w:t>
      </w:r>
    </w:p>
    <w:p w:rsidR="00D45B76" w:rsidRDefault="00000000">
      <w:pPr>
        <w:pStyle w:val="Heading4"/>
        <w:numPr>
          <w:ilvl w:val="3"/>
          <w:numId w:val="28"/>
        </w:numPr>
      </w:pPr>
      <w:r>
        <w:t>Giới thiệu về Back-end</w:t>
      </w:r>
    </w:p>
    <w:p w:rsidR="00D45B76" w:rsidRDefault="00000000">
      <w:pPr>
        <w:ind w:firstLine="437"/>
      </w:pPr>
      <w:r>
        <w:t>Trong dự án này, Back-end được xây dựng bằng ngôn ngữ C# trên nền tảng .NET Framework, một công cụ mạnh mẽ và đáng tin cậy để phát triển các ứng dụng web và dịch vụ. .NET Framework cung cấp một môi trường phát triển linh hoạt, hỗ trợ nhiều công cụ và thư viện sẵn có, giúp tối ưu hóa quy trình xây dựng và triển khai phần Back-end.</w:t>
      </w:r>
    </w:p>
    <w:p w:rsidR="00D45B76" w:rsidRDefault="00000000">
      <w:pPr>
        <w:ind w:firstLine="437"/>
      </w:pPr>
      <w:r>
        <w:t>Với .NET Framework, việc quản lý dữ liệu trở nên hiệu quả nhờ vào tích hợp với các hệ thống cơ sở dữ liệu phổ biến. Đồng thời, tính năng xác thực người dùng và quản lý bảo mật được hỗ trợ mạnh mẽ, giúp đảm bảo an toàn cho các ứng dụng. Ngoài ra, .NET Framework còn hỗ trợ các tính năng xử lý nghiệp vụ phức tạp, từ việc tính toán dữ liệu lớn đến việc triển khai các quy trình kinh doanh tự động.</w:t>
      </w:r>
    </w:p>
    <w:p w:rsidR="00D45B76" w:rsidRDefault="00000000">
      <w:pPr>
        <w:pStyle w:val="Heading4"/>
        <w:numPr>
          <w:ilvl w:val="3"/>
          <w:numId w:val="28"/>
        </w:numPr>
      </w:pPr>
      <w:r>
        <w:t>Quy trình cài đặt</w:t>
      </w:r>
    </w:p>
    <w:p w:rsidR="00D45B76" w:rsidRDefault="00000000">
      <w:pPr>
        <w:ind w:left="420" w:firstLine="583"/>
      </w:pPr>
      <w:r>
        <w:rPr>
          <w:b/>
        </w:rPr>
        <w:t xml:space="preserve">Bước 1: </w:t>
      </w:r>
      <w:r>
        <w:t>Đảm bảo máy đã cài đặt mongodb và có phần mềm quản trị của mongodb như compass, studio3T,…</w:t>
      </w:r>
    </w:p>
    <w:p w:rsidR="00D45B76" w:rsidRDefault="00000000">
      <w:pPr>
        <w:spacing w:line="240" w:lineRule="auto"/>
        <w:ind w:left="420" w:firstLine="583"/>
      </w:pPr>
      <w:r>
        <w:rPr>
          <w:b/>
        </w:rPr>
        <w:t xml:space="preserve">Bước 2: </w:t>
      </w:r>
      <w:r>
        <w:t>Tạo mới connection trong cơ sở dữ liệu (mật khẩu là 123)</w:t>
      </w:r>
    </w:p>
    <w:p w:rsidR="00D45B76" w:rsidRDefault="00000000">
      <w:pPr>
        <w:keepNext/>
        <w:spacing w:line="240" w:lineRule="auto"/>
        <w:ind w:left="420" w:firstLine="583"/>
      </w:pPr>
      <w:r>
        <w:rPr>
          <w:noProof/>
        </w:rPr>
        <w:lastRenderedPageBreak/>
        <w:drawing>
          <wp:inline distT="0" distB="0" distL="0" distR="0">
            <wp:extent cx="5528478" cy="3948292"/>
            <wp:effectExtent l="0" t="0" r="0" b="0"/>
            <wp:docPr id="212196137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4"/>
                    <a:srcRect/>
                    <a:stretch>
                      <a:fillRect/>
                    </a:stretch>
                  </pic:blipFill>
                  <pic:spPr>
                    <a:xfrm>
                      <a:off x="0" y="0"/>
                      <a:ext cx="5528478" cy="3948292"/>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111" w:name="_heading=h.3x8tuzt" w:colFirst="0" w:colLast="0"/>
      <w:bookmarkEnd w:id="111"/>
      <w:r>
        <w:rPr>
          <w:color w:val="000000"/>
          <w:sz w:val="24"/>
          <w:szCs w:val="24"/>
        </w:rPr>
        <w:t xml:space="preserve">Hình 57: Quy trình cài đặt </w:t>
      </w:r>
    </w:p>
    <w:p w:rsidR="00D45B76" w:rsidRDefault="00000000">
      <w:pPr>
        <w:spacing w:line="240" w:lineRule="auto"/>
        <w:ind w:left="420" w:firstLine="583"/>
      </w:pPr>
      <w:r>
        <w:rPr>
          <w:b/>
        </w:rPr>
        <w:t xml:space="preserve">Bước 3: </w:t>
      </w:r>
      <w:r>
        <w:t>Trong file C:\Users\gnodo\OneDrive\Desktop\đồ án\Quan-ly-gia-pha\Giapha_API\API\Global.asax điền chuỗi kết nối với cơ sở dữ liệu</w:t>
      </w:r>
    </w:p>
    <w:p w:rsidR="00D45B76" w:rsidRDefault="00000000">
      <w:pPr>
        <w:keepNext/>
        <w:spacing w:line="240" w:lineRule="auto"/>
        <w:ind w:left="420" w:firstLine="583"/>
      </w:pPr>
      <w:r>
        <w:rPr>
          <w:noProof/>
        </w:rPr>
        <w:drawing>
          <wp:inline distT="0" distB="0" distL="0" distR="0">
            <wp:extent cx="5734050" cy="2789555"/>
            <wp:effectExtent l="0" t="0" r="0" b="0"/>
            <wp:docPr id="212196137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5"/>
                    <a:srcRect/>
                    <a:stretch>
                      <a:fillRect/>
                    </a:stretch>
                  </pic:blipFill>
                  <pic:spPr>
                    <a:xfrm>
                      <a:off x="0" y="0"/>
                      <a:ext cx="5734050" cy="2789555"/>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112" w:name="_heading=h.2ce457m" w:colFirst="0" w:colLast="0"/>
      <w:bookmarkEnd w:id="112"/>
      <w:r>
        <w:rPr>
          <w:color w:val="000000"/>
          <w:sz w:val="24"/>
          <w:szCs w:val="24"/>
        </w:rPr>
        <w:t>Hình 58: Quy trình cài đặt chuỗi kết nối</w:t>
      </w:r>
    </w:p>
    <w:p w:rsidR="00D45B76" w:rsidRDefault="00000000">
      <w:pPr>
        <w:spacing w:line="240" w:lineRule="auto"/>
        <w:ind w:left="420" w:firstLine="583"/>
      </w:pPr>
      <w:r>
        <w:t>Bước 4: Kích chuột phải vào dự án API và kích chọn “Set as Starup Project”. Sau đó chạy chương trình</w:t>
      </w:r>
    </w:p>
    <w:p w:rsidR="00D45B76" w:rsidRDefault="00000000">
      <w:pPr>
        <w:keepNext/>
        <w:spacing w:line="240" w:lineRule="auto"/>
        <w:ind w:left="420" w:firstLine="583"/>
        <w:jc w:val="center"/>
      </w:pPr>
      <w:r>
        <w:rPr>
          <w:noProof/>
        </w:rPr>
        <w:lastRenderedPageBreak/>
        <w:drawing>
          <wp:inline distT="0" distB="0" distL="0" distR="0">
            <wp:extent cx="4334843" cy="4637203"/>
            <wp:effectExtent l="0" t="0" r="0" b="0"/>
            <wp:docPr id="212196137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6"/>
                    <a:srcRect/>
                    <a:stretch>
                      <a:fillRect/>
                    </a:stretch>
                  </pic:blipFill>
                  <pic:spPr>
                    <a:xfrm>
                      <a:off x="0" y="0"/>
                      <a:ext cx="4334843" cy="4637203"/>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113" w:name="_heading=h.rjefff" w:colFirst="0" w:colLast="0"/>
      <w:bookmarkEnd w:id="113"/>
      <w:r>
        <w:rPr>
          <w:color w:val="000000"/>
          <w:sz w:val="24"/>
          <w:szCs w:val="24"/>
        </w:rPr>
        <w:t>Hình 59: Chọn Starup Project</w:t>
      </w:r>
    </w:p>
    <w:p w:rsidR="00D45B76" w:rsidRDefault="00000000">
      <w:pPr>
        <w:pStyle w:val="Heading2"/>
        <w:numPr>
          <w:ilvl w:val="1"/>
          <w:numId w:val="28"/>
        </w:numPr>
      </w:pPr>
      <w:bookmarkStart w:id="114" w:name="_heading=h.3bj1y38" w:colFirst="0" w:colLast="0"/>
      <w:bookmarkEnd w:id="114"/>
      <w:r>
        <w:t xml:space="preserve">Kiểm thử hệ thống </w:t>
      </w:r>
    </w:p>
    <w:p w:rsidR="00D45B76" w:rsidRDefault="00D45B76">
      <w:pPr>
        <w:ind w:left="0" w:firstLine="0"/>
      </w:pPr>
    </w:p>
    <w:tbl>
      <w:tblPr>
        <w:tblStyle w:val="aff0"/>
        <w:tblW w:w="906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826"/>
        <w:gridCol w:w="2810"/>
        <w:gridCol w:w="2410"/>
        <w:gridCol w:w="1275"/>
      </w:tblGrid>
      <w:tr w:rsidR="00D45B76">
        <w:trPr>
          <w:trHeight w:val="581"/>
          <w:jc w:val="center"/>
        </w:trPr>
        <w:tc>
          <w:tcPr>
            <w:tcW w:w="746" w:type="dxa"/>
          </w:tcPr>
          <w:p w:rsidR="00D45B76" w:rsidRPr="00845D07" w:rsidRDefault="00000000" w:rsidP="006F3BA2">
            <w:pPr>
              <w:ind w:left="0" w:firstLine="0"/>
              <w:rPr>
                <w:b/>
                <w:bCs/>
                <w:sz w:val="28"/>
                <w:szCs w:val="28"/>
              </w:rPr>
            </w:pPr>
            <w:r w:rsidRPr="00845D07">
              <w:rPr>
                <w:b/>
                <w:bCs/>
                <w:sz w:val="28"/>
                <w:szCs w:val="28"/>
              </w:rPr>
              <w:t>STT</w:t>
            </w:r>
          </w:p>
        </w:tc>
        <w:tc>
          <w:tcPr>
            <w:tcW w:w="1826" w:type="dxa"/>
          </w:tcPr>
          <w:p w:rsidR="00D45B76" w:rsidRPr="00845D07" w:rsidRDefault="00000000" w:rsidP="006F3BA2">
            <w:pPr>
              <w:rPr>
                <w:b/>
                <w:bCs/>
                <w:sz w:val="28"/>
                <w:szCs w:val="28"/>
              </w:rPr>
            </w:pPr>
            <w:r w:rsidRPr="00845D07">
              <w:rPr>
                <w:b/>
                <w:bCs/>
                <w:sz w:val="28"/>
                <w:szCs w:val="28"/>
              </w:rPr>
              <w:t>Case</w:t>
            </w:r>
          </w:p>
        </w:tc>
        <w:tc>
          <w:tcPr>
            <w:tcW w:w="2810" w:type="dxa"/>
          </w:tcPr>
          <w:p w:rsidR="00D45B76" w:rsidRPr="00845D07" w:rsidRDefault="00000000" w:rsidP="006F3BA2">
            <w:pPr>
              <w:rPr>
                <w:b/>
                <w:bCs/>
                <w:sz w:val="28"/>
                <w:szCs w:val="28"/>
              </w:rPr>
            </w:pPr>
            <w:r w:rsidRPr="00845D07">
              <w:rPr>
                <w:b/>
                <w:bCs/>
                <w:sz w:val="28"/>
                <w:szCs w:val="28"/>
              </w:rPr>
              <w:t>Đầu vào</w:t>
            </w:r>
          </w:p>
        </w:tc>
        <w:tc>
          <w:tcPr>
            <w:tcW w:w="2410" w:type="dxa"/>
          </w:tcPr>
          <w:p w:rsidR="00D45B76" w:rsidRPr="00845D07" w:rsidRDefault="00000000" w:rsidP="00845D07">
            <w:pPr>
              <w:ind w:left="0" w:firstLine="0"/>
              <w:rPr>
                <w:b/>
                <w:bCs/>
                <w:sz w:val="28"/>
                <w:szCs w:val="28"/>
              </w:rPr>
            </w:pPr>
            <w:r w:rsidRPr="00845D07">
              <w:rPr>
                <w:b/>
                <w:bCs/>
                <w:sz w:val="28"/>
                <w:szCs w:val="28"/>
              </w:rPr>
              <w:t>Đầu ra mong</w:t>
            </w:r>
            <w:r w:rsidR="00845D07">
              <w:rPr>
                <w:b/>
                <w:bCs/>
                <w:sz w:val="28"/>
                <w:szCs w:val="28"/>
                <w:lang w:val="en-US"/>
              </w:rPr>
              <w:t xml:space="preserve"> </w:t>
            </w:r>
            <w:r w:rsidRPr="00845D07">
              <w:rPr>
                <w:b/>
                <w:bCs/>
                <w:sz w:val="28"/>
                <w:szCs w:val="28"/>
              </w:rPr>
              <w:t>muốn</w:t>
            </w:r>
          </w:p>
        </w:tc>
        <w:tc>
          <w:tcPr>
            <w:tcW w:w="1275" w:type="dxa"/>
          </w:tcPr>
          <w:p w:rsidR="00D45B76" w:rsidRPr="00845D07" w:rsidRDefault="00000000" w:rsidP="00845D07">
            <w:pPr>
              <w:ind w:left="0" w:firstLine="0"/>
              <w:rPr>
                <w:b/>
                <w:bCs/>
                <w:sz w:val="28"/>
                <w:szCs w:val="28"/>
              </w:rPr>
            </w:pPr>
            <w:r w:rsidRPr="00845D07">
              <w:rPr>
                <w:b/>
                <w:bCs/>
                <w:sz w:val="28"/>
                <w:szCs w:val="28"/>
              </w:rPr>
              <w:t>Kết quả</w:t>
            </w:r>
          </w:p>
        </w:tc>
      </w:tr>
      <w:tr w:rsidR="00D45B76">
        <w:trPr>
          <w:jc w:val="center"/>
        </w:trPr>
        <w:tc>
          <w:tcPr>
            <w:tcW w:w="746" w:type="dxa"/>
          </w:tcPr>
          <w:p w:rsidR="00D45B76" w:rsidRPr="006F3BA2" w:rsidRDefault="00000000" w:rsidP="00845D07">
            <w:pPr>
              <w:ind w:left="0" w:firstLine="0"/>
              <w:rPr>
                <w:sz w:val="28"/>
                <w:szCs w:val="28"/>
              </w:rPr>
            </w:pPr>
            <w:r w:rsidRPr="006F3BA2">
              <w:rPr>
                <w:sz w:val="28"/>
                <w:szCs w:val="28"/>
              </w:rPr>
              <w:t>1</w:t>
            </w:r>
          </w:p>
        </w:tc>
        <w:tc>
          <w:tcPr>
            <w:tcW w:w="1826" w:type="dxa"/>
          </w:tcPr>
          <w:p w:rsidR="00D45B76" w:rsidRPr="006F3BA2" w:rsidRDefault="00000000" w:rsidP="00845D07">
            <w:pPr>
              <w:ind w:left="0" w:firstLine="0"/>
              <w:rPr>
                <w:sz w:val="28"/>
                <w:szCs w:val="28"/>
              </w:rPr>
            </w:pPr>
            <w:r w:rsidRPr="006F3BA2">
              <w:rPr>
                <w:sz w:val="28"/>
                <w:szCs w:val="28"/>
              </w:rPr>
              <w:t>Đăng nhập</w:t>
            </w:r>
          </w:p>
        </w:tc>
        <w:tc>
          <w:tcPr>
            <w:tcW w:w="2810" w:type="dxa"/>
          </w:tcPr>
          <w:p w:rsidR="00D45B76" w:rsidRPr="006F3BA2" w:rsidRDefault="00000000" w:rsidP="00845D07">
            <w:pPr>
              <w:ind w:left="0" w:firstLine="0"/>
              <w:rPr>
                <w:sz w:val="28"/>
                <w:szCs w:val="28"/>
              </w:rPr>
            </w:pPr>
            <w:r w:rsidRPr="006F3BA2">
              <w:rPr>
                <w:sz w:val="28"/>
                <w:szCs w:val="28"/>
              </w:rPr>
              <w:t>Nhập tài khoản và mật khảu</w:t>
            </w:r>
          </w:p>
        </w:tc>
        <w:tc>
          <w:tcPr>
            <w:tcW w:w="2410" w:type="dxa"/>
          </w:tcPr>
          <w:p w:rsidR="00D45B76" w:rsidRPr="006F3BA2" w:rsidRDefault="00000000" w:rsidP="00845D07">
            <w:pPr>
              <w:ind w:left="0" w:firstLine="0"/>
              <w:rPr>
                <w:sz w:val="28"/>
                <w:szCs w:val="28"/>
              </w:rPr>
            </w:pPr>
            <w:r w:rsidRPr="006F3BA2">
              <w:rPr>
                <w:sz w:val="28"/>
                <w:szCs w:val="28"/>
              </w:rPr>
              <w:t>Đăng nhập thành công</w:t>
            </w:r>
          </w:p>
        </w:tc>
        <w:tc>
          <w:tcPr>
            <w:tcW w:w="1275" w:type="dxa"/>
          </w:tcPr>
          <w:p w:rsidR="00D45B76" w:rsidRPr="006F3BA2" w:rsidRDefault="00000000" w:rsidP="00845D07">
            <w:pPr>
              <w:ind w:left="0" w:firstLine="0"/>
              <w:rPr>
                <w:sz w:val="28"/>
                <w:szCs w:val="28"/>
              </w:rPr>
            </w:pPr>
            <w:r w:rsidRPr="006F3BA2">
              <w:rPr>
                <w:sz w:val="28"/>
                <w:szCs w:val="28"/>
              </w:rPr>
              <w:t>Đạt</w:t>
            </w:r>
          </w:p>
        </w:tc>
      </w:tr>
      <w:tr w:rsidR="00D45B76">
        <w:trPr>
          <w:trHeight w:val="1155"/>
          <w:jc w:val="center"/>
        </w:trPr>
        <w:tc>
          <w:tcPr>
            <w:tcW w:w="746" w:type="dxa"/>
          </w:tcPr>
          <w:p w:rsidR="00D45B76" w:rsidRPr="006F3BA2" w:rsidRDefault="00000000" w:rsidP="00845D07">
            <w:pPr>
              <w:ind w:left="0" w:firstLine="0"/>
              <w:rPr>
                <w:sz w:val="28"/>
                <w:szCs w:val="28"/>
              </w:rPr>
            </w:pPr>
            <w:r w:rsidRPr="006F3BA2">
              <w:rPr>
                <w:sz w:val="28"/>
                <w:szCs w:val="28"/>
              </w:rPr>
              <w:t>2</w:t>
            </w:r>
          </w:p>
        </w:tc>
        <w:tc>
          <w:tcPr>
            <w:tcW w:w="1826" w:type="dxa"/>
          </w:tcPr>
          <w:p w:rsidR="00D45B76" w:rsidRPr="006F3BA2" w:rsidRDefault="00D45B76" w:rsidP="006F3BA2">
            <w:pPr>
              <w:rPr>
                <w:sz w:val="28"/>
                <w:szCs w:val="28"/>
              </w:rPr>
            </w:pPr>
          </w:p>
        </w:tc>
        <w:tc>
          <w:tcPr>
            <w:tcW w:w="2810" w:type="dxa"/>
          </w:tcPr>
          <w:p w:rsidR="00D45B76" w:rsidRPr="006F3BA2" w:rsidRDefault="00000000" w:rsidP="00845D07">
            <w:pPr>
              <w:ind w:left="0" w:firstLine="0"/>
              <w:rPr>
                <w:sz w:val="28"/>
                <w:szCs w:val="28"/>
              </w:rPr>
            </w:pPr>
            <w:r w:rsidRPr="006F3BA2">
              <w:rPr>
                <w:sz w:val="28"/>
                <w:szCs w:val="28"/>
              </w:rPr>
              <w:t>Nhập sai tài khoản hoặc mật khẩu</w:t>
            </w:r>
          </w:p>
        </w:tc>
        <w:tc>
          <w:tcPr>
            <w:tcW w:w="2410" w:type="dxa"/>
          </w:tcPr>
          <w:p w:rsidR="00D45B76" w:rsidRPr="006F3BA2" w:rsidRDefault="00000000" w:rsidP="00845D07">
            <w:pPr>
              <w:ind w:left="0" w:firstLine="0"/>
              <w:rPr>
                <w:sz w:val="28"/>
                <w:szCs w:val="28"/>
              </w:rPr>
            </w:pPr>
            <w:r w:rsidRPr="006F3BA2">
              <w:rPr>
                <w:sz w:val="28"/>
                <w:szCs w:val="28"/>
              </w:rPr>
              <w:t>Thông báo lỗi “Tên đăng nhập hoặc mật khẩu không đúng”</w:t>
            </w:r>
          </w:p>
        </w:tc>
        <w:tc>
          <w:tcPr>
            <w:tcW w:w="1275" w:type="dxa"/>
          </w:tcPr>
          <w:p w:rsidR="00D45B76" w:rsidRPr="006F3BA2" w:rsidRDefault="00000000" w:rsidP="00845D07">
            <w:pPr>
              <w:ind w:left="0" w:firstLine="0"/>
              <w:rPr>
                <w:sz w:val="28"/>
                <w:szCs w:val="28"/>
              </w:rPr>
            </w:pPr>
            <w:r w:rsidRPr="006F3BA2">
              <w:rPr>
                <w:sz w:val="28"/>
                <w:szCs w:val="28"/>
              </w:rPr>
              <w:t>Đạt</w:t>
            </w:r>
          </w:p>
          <w:p w:rsidR="00D45B76" w:rsidRPr="006F3BA2" w:rsidRDefault="00D45B76" w:rsidP="006F3BA2">
            <w:pPr>
              <w:rPr>
                <w:sz w:val="28"/>
                <w:szCs w:val="28"/>
              </w:rPr>
            </w:pPr>
          </w:p>
        </w:tc>
      </w:tr>
      <w:tr w:rsidR="00D45B76">
        <w:trPr>
          <w:jc w:val="center"/>
        </w:trPr>
        <w:tc>
          <w:tcPr>
            <w:tcW w:w="746" w:type="dxa"/>
          </w:tcPr>
          <w:p w:rsidR="00D45B76" w:rsidRPr="006F3BA2" w:rsidRDefault="00000000" w:rsidP="006F3BA2">
            <w:pPr>
              <w:ind w:left="0" w:firstLine="0"/>
              <w:rPr>
                <w:sz w:val="28"/>
                <w:szCs w:val="28"/>
              </w:rPr>
            </w:pPr>
            <w:r w:rsidRPr="006F3BA2">
              <w:rPr>
                <w:sz w:val="28"/>
                <w:szCs w:val="28"/>
              </w:rPr>
              <w:lastRenderedPageBreak/>
              <w:t>3</w:t>
            </w:r>
          </w:p>
        </w:tc>
        <w:tc>
          <w:tcPr>
            <w:tcW w:w="1826" w:type="dxa"/>
          </w:tcPr>
          <w:p w:rsidR="00D45B76" w:rsidRPr="006F3BA2" w:rsidRDefault="00000000" w:rsidP="00845D07">
            <w:pPr>
              <w:ind w:left="0" w:firstLine="0"/>
              <w:rPr>
                <w:sz w:val="28"/>
                <w:szCs w:val="28"/>
              </w:rPr>
            </w:pPr>
            <w:r w:rsidRPr="006F3BA2">
              <w:rPr>
                <w:sz w:val="28"/>
                <w:szCs w:val="28"/>
              </w:rPr>
              <w:t>Góp ý</w:t>
            </w:r>
          </w:p>
        </w:tc>
        <w:tc>
          <w:tcPr>
            <w:tcW w:w="2810" w:type="dxa"/>
          </w:tcPr>
          <w:p w:rsidR="00D45B76" w:rsidRPr="006F3BA2" w:rsidRDefault="00000000" w:rsidP="00845D07">
            <w:pPr>
              <w:ind w:left="0" w:firstLine="0"/>
              <w:rPr>
                <w:sz w:val="28"/>
                <w:szCs w:val="28"/>
              </w:rPr>
            </w:pPr>
            <w:r w:rsidRPr="006F3BA2">
              <w:rPr>
                <w:sz w:val="28"/>
                <w:szCs w:val="28"/>
              </w:rPr>
              <w:t>Nhập thông tin góp ý</w:t>
            </w:r>
          </w:p>
        </w:tc>
        <w:tc>
          <w:tcPr>
            <w:tcW w:w="2410" w:type="dxa"/>
          </w:tcPr>
          <w:p w:rsidR="00D45B76" w:rsidRPr="006F3BA2" w:rsidRDefault="00000000" w:rsidP="00845D07">
            <w:pPr>
              <w:ind w:left="0" w:firstLine="0"/>
              <w:rPr>
                <w:sz w:val="28"/>
                <w:szCs w:val="28"/>
              </w:rPr>
            </w:pPr>
            <w:r w:rsidRPr="006F3BA2">
              <w:rPr>
                <w:sz w:val="28"/>
                <w:szCs w:val="28"/>
              </w:rPr>
              <w:t>Thông báo cảm ơn lời góp ý</w:t>
            </w:r>
          </w:p>
        </w:tc>
        <w:tc>
          <w:tcPr>
            <w:tcW w:w="1275" w:type="dxa"/>
          </w:tcPr>
          <w:p w:rsidR="00D45B76" w:rsidRPr="006F3BA2" w:rsidRDefault="00000000" w:rsidP="00845D07">
            <w:pPr>
              <w:ind w:left="0" w:firstLine="0"/>
              <w:rPr>
                <w:sz w:val="28"/>
                <w:szCs w:val="28"/>
              </w:rPr>
            </w:pPr>
            <w:r w:rsidRPr="006F3BA2">
              <w:rPr>
                <w:sz w:val="28"/>
                <w:szCs w:val="28"/>
              </w:rPr>
              <w:t>Đạt</w:t>
            </w:r>
          </w:p>
          <w:p w:rsidR="00D45B76" w:rsidRPr="006F3BA2" w:rsidRDefault="00D45B76" w:rsidP="006F3BA2">
            <w:pPr>
              <w:rPr>
                <w:sz w:val="28"/>
                <w:szCs w:val="28"/>
              </w:rPr>
            </w:pPr>
          </w:p>
        </w:tc>
      </w:tr>
      <w:tr w:rsidR="00D45B76">
        <w:trPr>
          <w:jc w:val="center"/>
        </w:trPr>
        <w:tc>
          <w:tcPr>
            <w:tcW w:w="746" w:type="dxa"/>
          </w:tcPr>
          <w:p w:rsidR="00D45B76" w:rsidRPr="006F3BA2" w:rsidRDefault="00000000" w:rsidP="00845D07">
            <w:pPr>
              <w:ind w:left="0" w:firstLine="0"/>
              <w:rPr>
                <w:sz w:val="28"/>
                <w:szCs w:val="28"/>
              </w:rPr>
            </w:pPr>
            <w:r w:rsidRPr="006F3BA2">
              <w:rPr>
                <w:sz w:val="28"/>
                <w:szCs w:val="28"/>
              </w:rPr>
              <w:t>4</w:t>
            </w:r>
          </w:p>
        </w:tc>
        <w:tc>
          <w:tcPr>
            <w:tcW w:w="1826" w:type="dxa"/>
          </w:tcPr>
          <w:p w:rsidR="00D45B76" w:rsidRPr="006F3BA2" w:rsidRDefault="00D45B76" w:rsidP="006F3BA2">
            <w:pPr>
              <w:rPr>
                <w:sz w:val="28"/>
                <w:szCs w:val="28"/>
              </w:rPr>
            </w:pPr>
          </w:p>
        </w:tc>
        <w:tc>
          <w:tcPr>
            <w:tcW w:w="2810" w:type="dxa"/>
          </w:tcPr>
          <w:p w:rsidR="00D45B76" w:rsidRPr="006F3BA2" w:rsidRDefault="00000000" w:rsidP="00845D07">
            <w:pPr>
              <w:ind w:left="0" w:firstLine="0"/>
              <w:rPr>
                <w:sz w:val="28"/>
                <w:szCs w:val="28"/>
              </w:rPr>
            </w:pPr>
            <w:r w:rsidRPr="006F3BA2">
              <w:rPr>
                <w:sz w:val="28"/>
                <w:szCs w:val="28"/>
              </w:rPr>
              <w:t>Nhập không đúng định dạng cái trường (email, số điện thoại,…)</w:t>
            </w:r>
          </w:p>
        </w:tc>
        <w:tc>
          <w:tcPr>
            <w:tcW w:w="2410" w:type="dxa"/>
          </w:tcPr>
          <w:p w:rsidR="00D45B76" w:rsidRPr="006F3BA2" w:rsidRDefault="00000000" w:rsidP="00845D07">
            <w:pPr>
              <w:ind w:left="0" w:firstLine="0"/>
              <w:rPr>
                <w:sz w:val="28"/>
                <w:szCs w:val="28"/>
              </w:rPr>
            </w:pPr>
            <w:r w:rsidRPr="006F3BA2">
              <w:rPr>
                <w:sz w:val="28"/>
                <w:szCs w:val="28"/>
              </w:rPr>
              <w:t>Hiển thị lỗi ở dưới ô nhập thông tin</w:t>
            </w:r>
          </w:p>
        </w:tc>
        <w:tc>
          <w:tcPr>
            <w:tcW w:w="1275" w:type="dxa"/>
          </w:tcPr>
          <w:p w:rsidR="00D45B76" w:rsidRPr="006F3BA2" w:rsidRDefault="00000000" w:rsidP="00845D07">
            <w:pPr>
              <w:ind w:left="0" w:firstLine="0"/>
              <w:rPr>
                <w:sz w:val="28"/>
                <w:szCs w:val="28"/>
              </w:rPr>
            </w:pPr>
            <w:r w:rsidRPr="006F3BA2">
              <w:rPr>
                <w:sz w:val="28"/>
                <w:szCs w:val="28"/>
              </w:rPr>
              <w:t>Đạt</w:t>
            </w:r>
          </w:p>
        </w:tc>
      </w:tr>
      <w:tr w:rsidR="00D45B76">
        <w:trPr>
          <w:jc w:val="center"/>
        </w:trPr>
        <w:tc>
          <w:tcPr>
            <w:tcW w:w="746" w:type="dxa"/>
          </w:tcPr>
          <w:p w:rsidR="00D45B76" w:rsidRPr="006F3BA2" w:rsidRDefault="00000000" w:rsidP="00845D07">
            <w:pPr>
              <w:ind w:left="0" w:firstLine="0"/>
              <w:rPr>
                <w:sz w:val="28"/>
                <w:szCs w:val="28"/>
              </w:rPr>
            </w:pPr>
            <w:r w:rsidRPr="006F3BA2">
              <w:rPr>
                <w:sz w:val="28"/>
                <w:szCs w:val="28"/>
              </w:rPr>
              <w:t>5</w:t>
            </w:r>
          </w:p>
        </w:tc>
        <w:tc>
          <w:tcPr>
            <w:tcW w:w="1826" w:type="dxa"/>
          </w:tcPr>
          <w:p w:rsidR="00D45B76" w:rsidRPr="006F3BA2" w:rsidRDefault="00000000" w:rsidP="00845D07">
            <w:pPr>
              <w:ind w:left="0" w:firstLine="0"/>
              <w:rPr>
                <w:sz w:val="28"/>
                <w:szCs w:val="28"/>
              </w:rPr>
            </w:pPr>
            <w:r w:rsidRPr="006F3BA2">
              <w:rPr>
                <w:sz w:val="28"/>
                <w:szCs w:val="28"/>
              </w:rPr>
              <w:t>Tìm kiếm thành viên trong gia phả</w:t>
            </w:r>
          </w:p>
        </w:tc>
        <w:tc>
          <w:tcPr>
            <w:tcW w:w="2810" w:type="dxa"/>
          </w:tcPr>
          <w:p w:rsidR="00D45B76" w:rsidRPr="006F3BA2" w:rsidRDefault="00000000" w:rsidP="00845D07">
            <w:pPr>
              <w:ind w:left="0" w:firstLine="0"/>
              <w:rPr>
                <w:sz w:val="28"/>
                <w:szCs w:val="28"/>
              </w:rPr>
            </w:pPr>
            <w:r w:rsidRPr="006F3BA2">
              <w:rPr>
                <w:sz w:val="28"/>
                <w:szCs w:val="28"/>
              </w:rPr>
              <w:t>Chọn 1 người trong danh sách tìm kiếm</w:t>
            </w:r>
          </w:p>
        </w:tc>
        <w:tc>
          <w:tcPr>
            <w:tcW w:w="2410" w:type="dxa"/>
          </w:tcPr>
          <w:p w:rsidR="00D45B76" w:rsidRPr="006F3BA2" w:rsidRDefault="00000000" w:rsidP="00845D07">
            <w:pPr>
              <w:ind w:left="0" w:firstLine="0"/>
              <w:rPr>
                <w:sz w:val="28"/>
                <w:szCs w:val="28"/>
              </w:rPr>
            </w:pPr>
            <w:r w:rsidRPr="006F3BA2">
              <w:rPr>
                <w:sz w:val="28"/>
                <w:szCs w:val="28"/>
              </w:rPr>
              <w:t>Giao diên di chyển đến vị trí người được tìm và làm nổi bật vị trí đó</w:t>
            </w:r>
          </w:p>
        </w:tc>
        <w:tc>
          <w:tcPr>
            <w:tcW w:w="1275" w:type="dxa"/>
          </w:tcPr>
          <w:p w:rsidR="00D45B76" w:rsidRPr="006F3BA2" w:rsidRDefault="00000000" w:rsidP="00845D07">
            <w:pPr>
              <w:ind w:left="0" w:firstLine="0"/>
              <w:rPr>
                <w:sz w:val="28"/>
                <w:szCs w:val="28"/>
              </w:rPr>
            </w:pPr>
            <w:r w:rsidRPr="006F3BA2">
              <w:rPr>
                <w:sz w:val="28"/>
                <w:szCs w:val="28"/>
              </w:rPr>
              <w:t>Đạt</w:t>
            </w:r>
          </w:p>
        </w:tc>
      </w:tr>
      <w:tr w:rsidR="00D45B76">
        <w:trPr>
          <w:jc w:val="center"/>
        </w:trPr>
        <w:tc>
          <w:tcPr>
            <w:tcW w:w="746" w:type="dxa"/>
          </w:tcPr>
          <w:p w:rsidR="00D45B76" w:rsidRPr="00845D07" w:rsidRDefault="00D45B76" w:rsidP="00845D07">
            <w:pPr>
              <w:ind w:left="0" w:firstLine="0"/>
              <w:rPr>
                <w:sz w:val="28"/>
                <w:szCs w:val="28"/>
                <w:lang w:val="en-US"/>
              </w:rPr>
            </w:pPr>
          </w:p>
        </w:tc>
        <w:tc>
          <w:tcPr>
            <w:tcW w:w="1826" w:type="dxa"/>
          </w:tcPr>
          <w:p w:rsidR="00D45B76" w:rsidRPr="006F3BA2" w:rsidRDefault="00D45B76" w:rsidP="006F3BA2">
            <w:pPr>
              <w:rPr>
                <w:sz w:val="28"/>
                <w:szCs w:val="28"/>
              </w:rPr>
            </w:pPr>
          </w:p>
        </w:tc>
        <w:tc>
          <w:tcPr>
            <w:tcW w:w="2810" w:type="dxa"/>
          </w:tcPr>
          <w:p w:rsidR="00D45B76" w:rsidRPr="006F3BA2" w:rsidRDefault="00000000" w:rsidP="00845D07">
            <w:pPr>
              <w:ind w:left="0" w:firstLine="0"/>
              <w:rPr>
                <w:sz w:val="28"/>
                <w:szCs w:val="28"/>
              </w:rPr>
            </w:pPr>
            <w:r w:rsidRPr="006F3BA2">
              <w:rPr>
                <w:sz w:val="28"/>
                <w:szCs w:val="28"/>
              </w:rPr>
              <w:t>Bỏ chọn (Không tìm kiếm)</w:t>
            </w:r>
          </w:p>
        </w:tc>
        <w:tc>
          <w:tcPr>
            <w:tcW w:w="2410" w:type="dxa"/>
          </w:tcPr>
          <w:p w:rsidR="00D45B76" w:rsidRPr="006F3BA2" w:rsidRDefault="00000000" w:rsidP="00845D07">
            <w:pPr>
              <w:ind w:left="0" w:firstLine="0"/>
              <w:rPr>
                <w:sz w:val="28"/>
                <w:szCs w:val="28"/>
              </w:rPr>
            </w:pPr>
            <w:r w:rsidRPr="006F3BA2">
              <w:rPr>
                <w:sz w:val="28"/>
                <w:szCs w:val="28"/>
              </w:rPr>
              <w:t>Xóa vị trí đã làm nổi bật của người đã được tìm từ trước</w:t>
            </w:r>
          </w:p>
        </w:tc>
        <w:tc>
          <w:tcPr>
            <w:tcW w:w="1275" w:type="dxa"/>
          </w:tcPr>
          <w:p w:rsidR="00D45B76" w:rsidRPr="006F3BA2" w:rsidRDefault="00000000" w:rsidP="00845D07">
            <w:pPr>
              <w:ind w:left="0" w:firstLine="0"/>
              <w:rPr>
                <w:sz w:val="28"/>
                <w:szCs w:val="28"/>
              </w:rPr>
            </w:pPr>
            <w:r w:rsidRPr="006F3BA2">
              <w:rPr>
                <w:sz w:val="28"/>
                <w:szCs w:val="28"/>
              </w:rPr>
              <w:t>Đạt</w:t>
            </w:r>
          </w:p>
          <w:p w:rsidR="00D45B76" w:rsidRPr="006F3BA2" w:rsidRDefault="00D45B76" w:rsidP="006F3BA2">
            <w:pPr>
              <w:rPr>
                <w:sz w:val="28"/>
                <w:szCs w:val="28"/>
              </w:rPr>
            </w:pPr>
          </w:p>
        </w:tc>
      </w:tr>
      <w:tr w:rsidR="00D45B76">
        <w:trPr>
          <w:jc w:val="center"/>
        </w:trPr>
        <w:tc>
          <w:tcPr>
            <w:tcW w:w="746" w:type="dxa"/>
          </w:tcPr>
          <w:p w:rsidR="00D45B76" w:rsidRPr="006F3BA2" w:rsidRDefault="00000000" w:rsidP="00845D07">
            <w:pPr>
              <w:ind w:left="0" w:firstLine="0"/>
              <w:rPr>
                <w:sz w:val="28"/>
                <w:szCs w:val="28"/>
              </w:rPr>
            </w:pPr>
            <w:r w:rsidRPr="006F3BA2">
              <w:rPr>
                <w:sz w:val="28"/>
                <w:szCs w:val="28"/>
              </w:rPr>
              <w:t>6</w:t>
            </w:r>
          </w:p>
        </w:tc>
        <w:tc>
          <w:tcPr>
            <w:tcW w:w="1826" w:type="dxa"/>
          </w:tcPr>
          <w:p w:rsidR="00D45B76" w:rsidRPr="006F3BA2" w:rsidRDefault="00000000" w:rsidP="00845D07">
            <w:pPr>
              <w:ind w:left="0" w:firstLine="0"/>
              <w:rPr>
                <w:sz w:val="28"/>
                <w:szCs w:val="28"/>
              </w:rPr>
            </w:pPr>
            <w:r w:rsidRPr="006F3BA2">
              <w:rPr>
                <w:sz w:val="28"/>
                <w:szCs w:val="28"/>
              </w:rPr>
              <w:t>Xem chi tiết mối quan hệ</w:t>
            </w:r>
          </w:p>
        </w:tc>
        <w:tc>
          <w:tcPr>
            <w:tcW w:w="2810" w:type="dxa"/>
          </w:tcPr>
          <w:p w:rsidR="00D45B76" w:rsidRPr="006F3BA2" w:rsidRDefault="00000000" w:rsidP="00845D07">
            <w:pPr>
              <w:ind w:left="0" w:firstLine="0"/>
              <w:rPr>
                <w:sz w:val="28"/>
                <w:szCs w:val="28"/>
              </w:rPr>
            </w:pPr>
            <w:r w:rsidRPr="006F3BA2">
              <w:rPr>
                <w:sz w:val="28"/>
                <w:szCs w:val="28"/>
              </w:rPr>
              <w:t>Kích vào tên người trong gia phả</w:t>
            </w:r>
          </w:p>
        </w:tc>
        <w:tc>
          <w:tcPr>
            <w:tcW w:w="2410" w:type="dxa"/>
          </w:tcPr>
          <w:p w:rsidR="00D45B76" w:rsidRPr="006F3BA2" w:rsidRDefault="00000000" w:rsidP="00845D07">
            <w:pPr>
              <w:ind w:left="0" w:firstLine="0"/>
              <w:rPr>
                <w:sz w:val="28"/>
                <w:szCs w:val="28"/>
              </w:rPr>
            </w:pPr>
            <w:r w:rsidRPr="006F3BA2">
              <w:rPr>
                <w:sz w:val="28"/>
                <w:szCs w:val="28"/>
              </w:rPr>
              <w:t>Hiển thị giao diện chi tiết mối quan hệ</w:t>
            </w:r>
          </w:p>
        </w:tc>
        <w:tc>
          <w:tcPr>
            <w:tcW w:w="1275" w:type="dxa"/>
          </w:tcPr>
          <w:p w:rsidR="00D45B76" w:rsidRPr="006F3BA2" w:rsidRDefault="00000000" w:rsidP="00845D07">
            <w:pPr>
              <w:ind w:left="0" w:firstLine="0"/>
              <w:rPr>
                <w:sz w:val="28"/>
                <w:szCs w:val="28"/>
              </w:rPr>
            </w:pPr>
            <w:r w:rsidRPr="006F3BA2">
              <w:rPr>
                <w:sz w:val="28"/>
                <w:szCs w:val="28"/>
              </w:rPr>
              <w:t>Đạt</w:t>
            </w:r>
          </w:p>
        </w:tc>
      </w:tr>
      <w:tr w:rsidR="00D45B76">
        <w:trPr>
          <w:jc w:val="center"/>
        </w:trPr>
        <w:tc>
          <w:tcPr>
            <w:tcW w:w="746" w:type="dxa"/>
          </w:tcPr>
          <w:p w:rsidR="00D45B76" w:rsidRPr="006F3BA2" w:rsidRDefault="00000000" w:rsidP="00845D07">
            <w:pPr>
              <w:ind w:left="0" w:firstLine="0"/>
              <w:rPr>
                <w:sz w:val="28"/>
                <w:szCs w:val="28"/>
              </w:rPr>
            </w:pPr>
            <w:r w:rsidRPr="006F3BA2">
              <w:rPr>
                <w:sz w:val="28"/>
                <w:szCs w:val="28"/>
              </w:rPr>
              <w:t>7</w:t>
            </w:r>
          </w:p>
        </w:tc>
        <w:tc>
          <w:tcPr>
            <w:tcW w:w="1826" w:type="dxa"/>
          </w:tcPr>
          <w:p w:rsidR="00D45B76" w:rsidRPr="006F3BA2" w:rsidRDefault="00000000" w:rsidP="00845D07">
            <w:pPr>
              <w:ind w:left="0" w:firstLine="0"/>
              <w:rPr>
                <w:sz w:val="28"/>
                <w:szCs w:val="28"/>
              </w:rPr>
            </w:pPr>
            <w:r w:rsidRPr="006F3BA2">
              <w:rPr>
                <w:sz w:val="28"/>
                <w:szCs w:val="28"/>
              </w:rPr>
              <w:t>Thêm cha mẹ</w:t>
            </w:r>
          </w:p>
        </w:tc>
        <w:tc>
          <w:tcPr>
            <w:tcW w:w="2810" w:type="dxa"/>
          </w:tcPr>
          <w:p w:rsidR="00D45B76" w:rsidRPr="006F3BA2" w:rsidRDefault="00000000" w:rsidP="00845D07">
            <w:pPr>
              <w:ind w:left="0" w:firstLine="0"/>
              <w:rPr>
                <w:sz w:val="28"/>
                <w:szCs w:val="28"/>
              </w:rPr>
            </w:pPr>
            <w:r w:rsidRPr="006F3BA2">
              <w:rPr>
                <w:sz w:val="28"/>
                <w:szCs w:val="28"/>
              </w:rPr>
              <w:t>Nhập thông tin của cha và mẹ (Tên, tuổi, căn cước, số điện thoại,…)</w:t>
            </w:r>
          </w:p>
        </w:tc>
        <w:tc>
          <w:tcPr>
            <w:tcW w:w="2410" w:type="dxa"/>
          </w:tcPr>
          <w:p w:rsidR="00D45B76" w:rsidRPr="006F3BA2" w:rsidRDefault="00000000" w:rsidP="00845D07">
            <w:pPr>
              <w:ind w:left="0" w:firstLine="0"/>
              <w:rPr>
                <w:sz w:val="28"/>
                <w:szCs w:val="28"/>
              </w:rPr>
            </w:pPr>
            <w:r w:rsidRPr="006F3BA2">
              <w:rPr>
                <w:sz w:val="28"/>
                <w:szCs w:val="28"/>
              </w:rPr>
              <w:t>Thêm thông tin thành công và hiển thị thông tin cha mẹ</w:t>
            </w:r>
          </w:p>
        </w:tc>
        <w:tc>
          <w:tcPr>
            <w:tcW w:w="1275" w:type="dxa"/>
          </w:tcPr>
          <w:p w:rsidR="00D45B76" w:rsidRPr="006F3BA2" w:rsidRDefault="00000000" w:rsidP="00845D07">
            <w:pPr>
              <w:ind w:left="0" w:firstLine="0"/>
              <w:rPr>
                <w:sz w:val="28"/>
                <w:szCs w:val="28"/>
              </w:rPr>
            </w:pPr>
            <w:r w:rsidRPr="006F3BA2">
              <w:rPr>
                <w:sz w:val="28"/>
                <w:szCs w:val="28"/>
              </w:rPr>
              <w:t>Đạt</w:t>
            </w:r>
          </w:p>
        </w:tc>
      </w:tr>
      <w:tr w:rsidR="00D45B76">
        <w:trPr>
          <w:jc w:val="center"/>
        </w:trPr>
        <w:tc>
          <w:tcPr>
            <w:tcW w:w="746" w:type="dxa"/>
          </w:tcPr>
          <w:p w:rsidR="00D45B76" w:rsidRPr="006F3BA2" w:rsidRDefault="00000000" w:rsidP="00845D07">
            <w:pPr>
              <w:ind w:left="0" w:firstLine="0"/>
              <w:rPr>
                <w:sz w:val="28"/>
                <w:szCs w:val="28"/>
              </w:rPr>
            </w:pPr>
            <w:r w:rsidRPr="006F3BA2">
              <w:rPr>
                <w:sz w:val="28"/>
                <w:szCs w:val="28"/>
              </w:rPr>
              <w:t>8</w:t>
            </w:r>
          </w:p>
        </w:tc>
        <w:tc>
          <w:tcPr>
            <w:tcW w:w="1826" w:type="dxa"/>
          </w:tcPr>
          <w:p w:rsidR="00D45B76" w:rsidRPr="006F3BA2" w:rsidRDefault="00000000" w:rsidP="00845D07">
            <w:pPr>
              <w:ind w:firstLine="0"/>
              <w:rPr>
                <w:sz w:val="28"/>
                <w:szCs w:val="28"/>
              </w:rPr>
            </w:pPr>
            <w:r w:rsidRPr="006F3BA2">
              <w:rPr>
                <w:sz w:val="28"/>
                <w:szCs w:val="28"/>
              </w:rPr>
              <w:t>Sửa thông tin cha mẹ</w:t>
            </w:r>
          </w:p>
        </w:tc>
        <w:tc>
          <w:tcPr>
            <w:tcW w:w="2810" w:type="dxa"/>
          </w:tcPr>
          <w:p w:rsidR="00D45B76" w:rsidRPr="006F3BA2" w:rsidRDefault="00000000" w:rsidP="00845D07">
            <w:pPr>
              <w:ind w:left="0" w:firstLine="0"/>
              <w:rPr>
                <w:sz w:val="28"/>
                <w:szCs w:val="28"/>
              </w:rPr>
            </w:pPr>
            <w:r w:rsidRPr="006F3BA2">
              <w:rPr>
                <w:sz w:val="28"/>
                <w:szCs w:val="28"/>
              </w:rPr>
              <w:t>Sửa thông tin của cha và mẹ (Tên,tuổi, căn cước, số điện thoại,…)</w:t>
            </w:r>
          </w:p>
        </w:tc>
        <w:tc>
          <w:tcPr>
            <w:tcW w:w="2410" w:type="dxa"/>
          </w:tcPr>
          <w:p w:rsidR="00D45B76" w:rsidRPr="006F3BA2" w:rsidRDefault="00000000" w:rsidP="00845D07">
            <w:pPr>
              <w:ind w:left="0" w:firstLine="0"/>
              <w:rPr>
                <w:sz w:val="28"/>
                <w:szCs w:val="28"/>
              </w:rPr>
            </w:pPr>
            <w:r w:rsidRPr="006F3BA2">
              <w:rPr>
                <w:sz w:val="28"/>
                <w:szCs w:val="28"/>
              </w:rPr>
              <w:t>Sửa thành công và hiển thị lại thông tin cha mẹ</w:t>
            </w:r>
          </w:p>
        </w:tc>
        <w:tc>
          <w:tcPr>
            <w:tcW w:w="1275" w:type="dxa"/>
          </w:tcPr>
          <w:p w:rsidR="00D45B76" w:rsidRPr="006F3BA2" w:rsidRDefault="00000000" w:rsidP="00845D07">
            <w:pPr>
              <w:ind w:left="0" w:firstLine="0"/>
              <w:rPr>
                <w:sz w:val="28"/>
                <w:szCs w:val="28"/>
              </w:rPr>
            </w:pPr>
            <w:r w:rsidRPr="006F3BA2">
              <w:rPr>
                <w:sz w:val="28"/>
                <w:szCs w:val="28"/>
              </w:rPr>
              <w:t>Đạt</w:t>
            </w:r>
          </w:p>
        </w:tc>
      </w:tr>
      <w:tr w:rsidR="00D45B76">
        <w:trPr>
          <w:jc w:val="center"/>
        </w:trPr>
        <w:tc>
          <w:tcPr>
            <w:tcW w:w="746" w:type="dxa"/>
          </w:tcPr>
          <w:p w:rsidR="00D45B76" w:rsidRPr="006F3BA2" w:rsidRDefault="00000000" w:rsidP="00845D07">
            <w:pPr>
              <w:ind w:left="0" w:firstLine="0"/>
              <w:rPr>
                <w:sz w:val="28"/>
                <w:szCs w:val="28"/>
              </w:rPr>
            </w:pPr>
            <w:r w:rsidRPr="006F3BA2">
              <w:rPr>
                <w:sz w:val="28"/>
                <w:szCs w:val="28"/>
              </w:rPr>
              <w:lastRenderedPageBreak/>
              <w:t>9</w:t>
            </w:r>
          </w:p>
        </w:tc>
        <w:tc>
          <w:tcPr>
            <w:tcW w:w="1826" w:type="dxa"/>
          </w:tcPr>
          <w:p w:rsidR="00D45B76" w:rsidRPr="006F3BA2" w:rsidRDefault="00000000" w:rsidP="00845D07">
            <w:pPr>
              <w:ind w:left="0" w:firstLine="0"/>
              <w:rPr>
                <w:sz w:val="28"/>
                <w:szCs w:val="28"/>
              </w:rPr>
            </w:pPr>
            <w:r w:rsidRPr="006F3BA2">
              <w:rPr>
                <w:sz w:val="28"/>
                <w:szCs w:val="28"/>
              </w:rPr>
              <w:t>Thêm vợ/chồng</w:t>
            </w:r>
          </w:p>
        </w:tc>
        <w:tc>
          <w:tcPr>
            <w:tcW w:w="2810" w:type="dxa"/>
          </w:tcPr>
          <w:p w:rsidR="00D45B76" w:rsidRPr="006F3BA2" w:rsidRDefault="00000000" w:rsidP="00845D07">
            <w:pPr>
              <w:ind w:left="0" w:firstLine="0"/>
              <w:rPr>
                <w:sz w:val="28"/>
                <w:szCs w:val="28"/>
              </w:rPr>
            </w:pPr>
            <w:r w:rsidRPr="006F3BA2">
              <w:rPr>
                <w:sz w:val="28"/>
                <w:szCs w:val="28"/>
              </w:rPr>
              <w:t>Nhập thông tin của vợ hoặc chồng (Tên, tuổi, căn cước, số điện thoại,…)</w:t>
            </w:r>
          </w:p>
        </w:tc>
        <w:tc>
          <w:tcPr>
            <w:tcW w:w="2410" w:type="dxa"/>
          </w:tcPr>
          <w:p w:rsidR="00D45B76" w:rsidRPr="006F3BA2" w:rsidRDefault="00000000" w:rsidP="00845D07">
            <w:pPr>
              <w:ind w:left="0" w:firstLine="0"/>
              <w:rPr>
                <w:sz w:val="28"/>
                <w:szCs w:val="28"/>
              </w:rPr>
            </w:pPr>
            <w:r w:rsidRPr="006F3BA2">
              <w:rPr>
                <w:sz w:val="28"/>
                <w:szCs w:val="28"/>
              </w:rPr>
              <w:t>Thêm thành công và hiển thị thông tin vợ/chồng</w:t>
            </w:r>
          </w:p>
        </w:tc>
        <w:tc>
          <w:tcPr>
            <w:tcW w:w="1275" w:type="dxa"/>
          </w:tcPr>
          <w:p w:rsidR="00D45B76" w:rsidRPr="006F3BA2" w:rsidRDefault="00000000" w:rsidP="00845D07">
            <w:pPr>
              <w:ind w:left="0" w:firstLine="0"/>
              <w:rPr>
                <w:sz w:val="28"/>
                <w:szCs w:val="28"/>
              </w:rPr>
            </w:pPr>
            <w:r w:rsidRPr="006F3BA2">
              <w:rPr>
                <w:sz w:val="28"/>
                <w:szCs w:val="28"/>
              </w:rPr>
              <w:t>Đạt</w:t>
            </w:r>
          </w:p>
        </w:tc>
      </w:tr>
      <w:tr w:rsidR="00D45B76">
        <w:trPr>
          <w:jc w:val="center"/>
        </w:trPr>
        <w:tc>
          <w:tcPr>
            <w:tcW w:w="746" w:type="dxa"/>
          </w:tcPr>
          <w:p w:rsidR="00D45B76" w:rsidRPr="006F3BA2" w:rsidRDefault="00845D07" w:rsidP="00845D07">
            <w:pPr>
              <w:ind w:left="0" w:firstLine="0"/>
              <w:rPr>
                <w:sz w:val="28"/>
                <w:szCs w:val="28"/>
              </w:rPr>
            </w:pPr>
            <w:r>
              <w:rPr>
                <w:sz w:val="28"/>
                <w:szCs w:val="28"/>
                <w:lang w:val="en-US"/>
              </w:rPr>
              <w:t>1</w:t>
            </w:r>
            <w:r w:rsidRPr="006F3BA2">
              <w:rPr>
                <w:sz w:val="28"/>
                <w:szCs w:val="28"/>
              </w:rPr>
              <w:t>0</w:t>
            </w:r>
          </w:p>
        </w:tc>
        <w:tc>
          <w:tcPr>
            <w:tcW w:w="1826" w:type="dxa"/>
          </w:tcPr>
          <w:p w:rsidR="00D45B76" w:rsidRPr="006F3BA2" w:rsidRDefault="00D45B76" w:rsidP="006F3BA2">
            <w:pPr>
              <w:rPr>
                <w:sz w:val="28"/>
                <w:szCs w:val="28"/>
              </w:rPr>
            </w:pPr>
          </w:p>
        </w:tc>
        <w:tc>
          <w:tcPr>
            <w:tcW w:w="2810" w:type="dxa"/>
          </w:tcPr>
          <w:p w:rsidR="00D45B76" w:rsidRPr="006F3BA2" w:rsidRDefault="00000000" w:rsidP="00845D07">
            <w:pPr>
              <w:ind w:left="0" w:firstLine="0"/>
              <w:rPr>
                <w:sz w:val="28"/>
                <w:szCs w:val="28"/>
              </w:rPr>
            </w:pPr>
            <w:r w:rsidRPr="006F3BA2">
              <w:rPr>
                <w:sz w:val="28"/>
                <w:szCs w:val="28"/>
              </w:rPr>
              <w:t>Dữ liệu nhập cần thiết bị thiếu</w:t>
            </w:r>
          </w:p>
        </w:tc>
        <w:tc>
          <w:tcPr>
            <w:tcW w:w="2410" w:type="dxa"/>
          </w:tcPr>
          <w:p w:rsidR="00D45B76" w:rsidRPr="006F3BA2" w:rsidRDefault="00000000" w:rsidP="00845D07">
            <w:pPr>
              <w:ind w:left="0" w:firstLine="0"/>
              <w:rPr>
                <w:sz w:val="28"/>
                <w:szCs w:val="28"/>
              </w:rPr>
            </w:pPr>
            <w:r w:rsidRPr="006F3BA2">
              <w:rPr>
                <w:sz w:val="28"/>
                <w:szCs w:val="28"/>
              </w:rPr>
              <w:t>Thông báo điền hết thông tin cần thiết</w:t>
            </w:r>
          </w:p>
        </w:tc>
        <w:tc>
          <w:tcPr>
            <w:tcW w:w="1275" w:type="dxa"/>
          </w:tcPr>
          <w:p w:rsidR="00D45B76" w:rsidRPr="006F3BA2" w:rsidRDefault="00000000" w:rsidP="00845D07">
            <w:pPr>
              <w:ind w:left="0" w:firstLine="0"/>
              <w:rPr>
                <w:sz w:val="28"/>
                <w:szCs w:val="28"/>
              </w:rPr>
            </w:pPr>
            <w:r w:rsidRPr="006F3BA2">
              <w:rPr>
                <w:sz w:val="28"/>
                <w:szCs w:val="28"/>
              </w:rPr>
              <w:t>Đạt</w:t>
            </w:r>
          </w:p>
        </w:tc>
      </w:tr>
      <w:tr w:rsidR="00D45B76">
        <w:trPr>
          <w:jc w:val="center"/>
        </w:trPr>
        <w:tc>
          <w:tcPr>
            <w:tcW w:w="746" w:type="dxa"/>
          </w:tcPr>
          <w:p w:rsidR="00D45B76" w:rsidRPr="006F3BA2" w:rsidRDefault="00845D07" w:rsidP="00845D07">
            <w:pPr>
              <w:ind w:left="0" w:firstLine="0"/>
              <w:rPr>
                <w:sz w:val="28"/>
                <w:szCs w:val="28"/>
              </w:rPr>
            </w:pPr>
            <w:r>
              <w:rPr>
                <w:sz w:val="28"/>
                <w:szCs w:val="28"/>
                <w:lang w:val="en-US"/>
              </w:rPr>
              <w:t>1</w:t>
            </w:r>
            <w:r w:rsidRPr="006F3BA2">
              <w:rPr>
                <w:sz w:val="28"/>
                <w:szCs w:val="28"/>
              </w:rPr>
              <w:t>1</w:t>
            </w:r>
          </w:p>
        </w:tc>
        <w:tc>
          <w:tcPr>
            <w:tcW w:w="1826" w:type="dxa"/>
          </w:tcPr>
          <w:p w:rsidR="00D45B76" w:rsidRPr="006F3BA2" w:rsidRDefault="00000000" w:rsidP="00845D07">
            <w:pPr>
              <w:ind w:left="0" w:firstLine="0"/>
              <w:rPr>
                <w:sz w:val="28"/>
                <w:szCs w:val="28"/>
              </w:rPr>
            </w:pPr>
            <w:r w:rsidRPr="006F3BA2">
              <w:rPr>
                <w:sz w:val="28"/>
                <w:szCs w:val="28"/>
              </w:rPr>
              <w:t>Sửa vợ/chồng</w:t>
            </w:r>
          </w:p>
        </w:tc>
        <w:tc>
          <w:tcPr>
            <w:tcW w:w="2810" w:type="dxa"/>
          </w:tcPr>
          <w:p w:rsidR="00D45B76" w:rsidRPr="006F3BA2" w:rsidRDefault="00000000" w:rsidP="00845D07">
            <w:pPr>
              <w:ind w:left="0" w:firstLine="0"/>
              <w:rPr>
                <w:sz w:val="28"/>
                <w:szCs w:val="28"/>
              </w:rPr>
            </w:pPr>
            <w:r w:rsidRPr="006F3BA2">
              <w:rPr>
                <w:sz w:val="28"/>
                <w:szCs w:val="28"/>
              </w:rPr>
              <w:t>Thay đổi dữ liệu (Tên, tuổi, căn cước, số điện thoại,…)</w:t>
            </w:r>
          </w:p>
        </w:tc>
        <w:tc>
          <w:tcPr>
            <w:tcW w:w="2410" w:type="dxa"/>
          </w:tcPr>
          <w:p w:rsidR="00D45B76" w:rsidRPr="006F3BA2" w:rsidRDefault="00000000" w:rsidP="00845D07">
            <w:pPr>
              <w:ind w:left="0" w:firstLine="0"/>
              <w:rPr>
                <w:sz w:val="28"/>
                <w:szCs w:val="28"/>
              </w:rPr>
            </w:pPr>
            <w:r w:rsidRPr="006F3BA2">
              <w:rPr>
                <w:sz w:val="28"/>
                <w:szCs w:val="28"/>
              </w:rPr>
              <w:t>Thông báo thành công và hiển thị lại thông tin vợ /chồng</w:t>
            </w:r>
          </w:p>
        </w:tc>
        <w:tc>
          <w:tcPr>
            <w:tcW w:w="1275" w:type="dxa"/>
          </w:tcPr>
          <w:p w:rsidR="00D45B76" w:rsidRPr="006F3BA2" w:rsidRDefault="00000000" w:rsidP="00845D07">
            <w:pPr>
              <w:ind w:left="0" w:firstLine="0"/>
              <w:rPr>
                <w:sz w:val="28"/>
                <w:szCs w:val="28"/>
              </w:rPr>
            </w:pPr>
            <w:r w:rsidRPr="006F3BA2">
              <w:rPr>
                <w:sz w:val="28"/>
                <w:szCs w:val="28"/>
              </w:rPr>
              <w:t>Đạt</w:t>
            </w:r>
          </w:p>
        </w:tc>
      </w:tr>
      <w:tr w:rsidR="00D45B76">
        <w:trPr>
          <w:jc w:val="center"/>
        </w:trPr>
        <w:tc>
          <w:tcPr>
            <w:tcW w:w="746" w:type="dxa"/>
          </w:tcPr>
          <w:p w:rsidR="00D45B76" w:rsidRPr="00845D07" w:rsidRDefault="00845D07" w:rsidP="00845D07">
            <w:pPr>
              <w:ind w:left="0" w:firstLine="0"/>
              <w:rPr>
                <w:sz w:val="28"/>
                <w:szCs w:val="28"/>
                <w:lang w:val="en-US"/>
              </w:rPr>
            </w:pPr>
            <w:r>
              <w:rPr>
                <w:sz w:val="28"/>
                <w:szCs w:val="28"/>
                <w:lang w:val="en-US"/>
              </w:rPr>
              <w:t>12</w:t>
            </w:r>
          </w:p>
        </w:tc>
        <w:tc>
          <w:tcPr>
            <w:tcW w:w="1826" w:type="dxa"/>
          </w:tcPr>
          <w:p w:rsidR="00D45B76" w:rsidRPr="006F3BA2" w:rsidRDefault="00000000" w:rsidP="00845D07">
            <w:pPr>
              <w:ind w:left="0" w:firstLine="0"/>
              <w:rPr>
                <w:sz w:val="28"/>
                <w:szCs w:val="28"/>
              </w:rPr>
            </w:pPr>
            <w:r w:rsidRPr="006F3BA2">
              <w:rPr>
                <w:sz w:val="28"/>
                <w:szCs w:val="28"/>
              </w:rPr>
              <w:t>Thêm con</w:t>
            </w:r>
          </w:p>
        </w:tc>
        <w:tc>
          <w:tcPr>
            <w:tcW w:w="2810" w:type="dxa"/>
          </w:tcPr>
          <w:p w:rsidR="00D45B76" w:rsidRPr="006F3BA2" w:rsidRDefault="00000000" w:rsidP="00845D07">
            <w:pPr>
              <w:ind w:left="0" w:firstLine="0"/>
              <w:rPr>
                <w:sz w:val="28"/>
                <w:szCs w:val="28"/>
              </w:rPr>
            </w:pPr>
            <w:r w:rsidRPr="006F3BA2">
              <w:rPr>
                <w:sz w:val="28"/>
                <w:szCs w:val="28"/>
              </w:rPr>
              <w:t>Nhập thông tin của vợ hoặc chồng (Tên, tuổi, căn cước, số điện thoại, giới tính…)</w:t>
            </w:r>
          </w:p>
        </w:tc>
        <w:tc>
          <w:tcPr>
            <w:tcW w:w="2410" w:type="dxa"/>
          </w:tcPr>
          <w:p w:rsidR="00D45B76" w:rsidRPr="006F3BA2" w:rsidRDefault="00000000" w:rsidP="00845D07">
            <w:pPr>
              <w:ind w:left="0" w:firstLine="0"/>
              <w:rPr>
                <w:sz w:val="28"/>
                <w:szCs w:val="28"/>
              </w:rPr>
            </w:pPr>
            <w:r w:rsidRPr="006F3BA2">
              <w:rPr>
                <w:sz w:val="28"/>
                <w:szCs w:val="28"/>
              </w:rPr>
              <w:t>Thông báo thành công và hiển thị lại thông tin con</w:t>
            </w:r>
          </w:p>
        </w:tc>
        <w:tc>
          <w:tcPr>
            <w:tcW w:w="1275" w:type="dxa"/>
          </w:tcPr>
          <w:p w:rsidR="00D45B76" w:rsidRPr="006F3BA2" w:rsidRDefault="00000000" w:rsidP="00845D07">
            <w:pPr>
              <w:ind w:left="0" w:firstLine="0"/>
              <w:rPr>
                <w:sz w:val="28"/>
                <w:szCs w:val="28"/>
              </w:rPr>
            </w:pPr>
            <w:r w:rsidRPr="006F3BA2">
              <w:rPr>
                <w:sz w:val="28"/>
                <w:szCs w:val="28"/>
              </w:rPr>
              <w:t>Đạt</w:t>
            </w:r>
          </w:p>
          <w:p w:rsidR="00D45B76" w:rsidRPr="006F3BA2" w:rsidRDefault="00D45B76" w:rsidP="006F3BA2">
            <w:pPr>
              <w:rPr>
                <w:sz w:val="28"/>
                <w:szCs w:val="28"/>
              </w:rPr>
            </w:pPr>
          </w:p>
        </w:tc>
      </w:tr>
      <w:tr w:rsidR="00D45B76">
        <w:trPr>
          <w:jc w:val="center"/>
        </w:trPr>
        <w:tc>
          <w:tcPr>
            <w:tcW w:w="746" w:type="dxa"/>
          </w:tcPr>
          <w:p w:rsidR="00D45B76" w:rsidRPr="006F3BA2" w:rsidRDefault="00845D07" w:rsidP="00845D07">
            <w:pPr>
              <w:ind w:left="0" w:firstLine="0"/>
              <w:rPr>
                <w:sz w:val="28"/>
                <w:szCs w:val="28"/>
              </w:rPr>
            </w:pPr>
            <w:r>
              <w:rPr>
                <w:sz w:val="28"/>
                <w:szCs w:val="28"/>
                <w:lang w:val="en-US"/>
              </w:rPr>
              <w:t>1</w:t>
            </w:r>
            <w:r w:rsidRPr="006F3BA2">
              <w:rPr>
                <w:sz w:val="28"/>
                <w:szCs w:val="28"/>
              </w:rPr>
              <w:t>3</w:t>
            </w:r>
          </w:p>
        </w:tc>
        <w:tc>
          <w:tcPr>
            <w:tcW w:w="1826" w:type="dxa"/>
          </w:tcPr>
          <w:p w:rsidR="00D45B76" w:rsidRPr="006F3BA2" w:rsidRDefault="00000000" w:rsidP="00845D07">
            <w:pPr>
              <w:ind w:left="0" w:firstLine="0"/>
              <w:rPr>
                <w:sz w:val="28"/>
                <w:szCs w:val="28"/>
              </w:rPr>
            </w:pPr>
            <w:r w:rsidRPr="006F3BA2">
              <w:rPr>
                <w:sz w:val="28"/>
                <w:szCs w:val="28"/>
              </w:rPr>
              <w:t>Xóa con</w:t>
            </w:r>
          </w:p>
        </w:tc>
        <w:tc>
          <w:tcPr>
            <w:tcW w:w="2810" w:type="dxa"/>
          </w:tcPr>
          <w:p w:rsidR="00D45B76" w:rsidRPr="006F3BA2" w:rsidRDefault="00000000" w:rsidP="00845D07">
            <w:pPr>
              <w:ind w:left="0" w:firstLine="0"/>
              <w:rPr>
                <w:sz w:val="28"/>
                <w:szCs w:val="28"/>
              </w:rPr>
            </w:pPr>
            <w:r w:rsidRPr="006F3BA2">
              <w:rPr>
                <w:sz w:val="28"/>
                <w:szCs w:val="28"/>
              </w:rPr>
              <w:t>Kích vào biểu tượng xóa</w:t>
            </w:r>
          </w:p>
        </w:tc>
        <w:tc>
          <w:tcPr>
            <w:tcW w:w="2410" w:type="dxa"/>
          </w:tcPr>
          <w:p w:rsidR="00D45B76" w:rsidRPr="006F3BA2" w:rsidRDefault="00000000" w:rsidP="00845D07">
            <w:pPr>
              <w:ind w:left="0" w:firstLine="0"/>
              <w:rPr>
                <w:sz w:val="28"/>
                <w:szCs w:val="28"/>
              </w:rPr>
            </w:pPr>
            <w:r w:rsidRPr="006F3BA2">
              <w:rPr>
                <w:sz w:val="28"/>
                <w:szCs w:val="28"/>
              </w:rPr>
              <w:t>Thông tin người con đó đã xóa</w:t>
            </w:r>
          </w:p>
        </w:tc>
        <w:tc>
          <w:tcPr>
            <w:tcW w:w="1275" w:type="dxa"/>
          </w:tcPr>
          <w:p w:rsidR="00D45B76" w:rsidRPr="006F3BA2" w:rsidRDefault="00000000" w:rsidP="00845D07">
            <w:pPr>
              <w:ind w:left="0" w:firstLine="0"/>
              <w:rPr>
                <w:sz w:val="28"/>
                <w:szCs w:val="28"/>
              </w:rPr>
            </w:pPr>
            <w:r w:rsidRPr="006F3BA2">
              <w:rPr>
                <w:sz w:val="28"/>
                <w:szCs w:val="28"/>
              </w:rPr>
              <w:t>Đạt</w:t>
            </w:r>
          </w:p>
        </w:tc>
      </w:tr>
      <w:tr w:rsidR="00D45B76">
        <w:trPr>
          <w:jc w:val="center"/>
        </w:trPr>
        <w:tc>
          <w:tcPr>
            <w:tcW w:w="746" w:type="dxa"/>
          </w:tcPr>
          <w:p w:rsidR="00D45B76" w:rsidRPr="006F3BA2" w:rsidRDefault="00845D07" w:rsidP="00845D07">
            <w:pPr>
              <w:ind w:left="0" w:firstLine="0"/>
              <w:rPr>
                <w:sz w:val="28"/>
                <w:szCs w:val="28"/>
              </w:rPr>
            </w:pPr>
            <w:r>
              <w:rPr>
                <w:sz w:val="28"/>
                <w:szCs w:val="28"/>
                <w:lang w:val="en-US"/>
              </w:rPr>
              <w:t>1</w:t>
            </w:r>
            <w:r w:rsidRPr="006F3BA2">
              <w:rPr>
                <w:sz w:val="28"/>
                <w:szCs w:val="28"/>
              </w:rPr>
              <w:t>4</w:t>
            </w:r>
          </w:p>
        </w:tc>
        <w:tc>
          <w:tcPr>
            <w:tcW w:w="1826" w:type="dxa"/>
          </w:tcPr>
          <w:p w:rsidR="00D45B76" w:rsidRPr="006F3BA2" w:rsidRDefault="00000000" w:rsidP="00845D07">
            <w:pPr>
              <w:ind w:left="0" w:firstLine="0"/>
              <w:rPr>
                <w:sz w:val="28"/>
                <w:szCs w:val="28"/>
              </w:rPr>
            </w:pPr>
            <w:r w:rsidRPr="006F3BA2">
              <w:rPr>
                <w:sz w:val="28"/>
                <w:szCs w:val="28"/>
              </w:rPr>
              <w:t>Thêm anh/chị/em</w:t>
            </w:r>
          </w:p>
        </w:tc>
        <w:tc>
          <w:tcPr>
            <w:tcW w:w="2810" w:type="dxa"/>
          </w:tcPr>
          <w:p w:rsidR="00D45B76" w:rsidRPr="006F3BA2" w:rsidRDefault="00000000" w:rsidP="00845D07">
            <w:pPr>
              <w:ind w:left="0" w:firstLine="0"/>
              <w:rPr>
                <w:sz w:val="28"/>
                <w:szCs w:val="28"/>
              </w:rPr>
            </w:pPr>
            <w:r w:rsidRPr="006F3BA2">
              <w:rPr>
                <w:sz w:val="28"/>
                <w:szCs w:val="28"/>
              </w:rPr>
              <w:t>Nhập thông tin của anh/chị/em  (Tên, tuổi, căn cước, số điện thoại,giới tính,…)</w:t>
            </w:r>
          </w:p>
        </w:tc>
        <w:tc>
          <w:tcPr>
            <w:tcW w:w="2410" w:type="dxa"/>
          </w:tcPr>
          <w:p w:rsidR="00D45B76" w:rsidRPr="006F3BA2" w:rsidRDefault="00000000" w:rsidP="00845D07">
            <w:pPr>
              <w:ind w:left="0" w:firstLine="0"/>
              <w:rPr>
                <w:sz w:val="28"/>
                <w:szCs w:val="28"/>
              </w:rPr>
            </w:pPr>
            <w:r w:rsidRPr="006F3BA2">
              <w:rPr>
                <w:sz w:val="28"/>
                <w:szCs w:val="28"/>
              </w:rPr>
              <w:t>Thông bảo thêm thành công và hiển thị lại thông tin</w:t>
            </w:r>
          </w:p>
        </w:tc>
        <w:tc>
          <w:tcPr>
            <w:tcW w:w="1275" w:type="dxa"/>
          </w:tcPr>
          <w:p w:rsidR="00D45B76" w:rsidRPr="006F3BA2" w:rsidRDefault="00000000" w:rsidP="00845D07">
            <w:pPr>
              <w:ind w:left="0" w:firstLine="0"/>
              <w:rPr>
                <w:sz w:val="28"/>
                <w:szCs w:val="28"/>
              </w:rPr>
            </w:pPr>
            <w:r w:rsidRPr="006F3BA2">
              <w:rPr>
                <w:sz w:val="28"/>
                <w:szCs w:val="28"/>
              </w:rPr>
              <w:t>Đạt</w:t>
            </w:r>
          </w:p>
        </w:tc>
      </w:tr>
      <w:tr w:rsidR="00D45B76">
        <w:trPr>
          <w:jc w:val="center"/>
        </w:trPr>
        <w:tc>
          <w:tcPr>
            <w:tcW w:w="746" w:type="dxa"/>
          </w:tcPr>
          <w:p w:rsidR="00D45B76" w:rsidRPr="006F3BA2" w:rsidRDefault="00845D07" w:rsidP="00845D07">
            <w:pPr>
              <w:ind w:left="0" w:firstLine="0"/>
              <w:rPr>
                <w:sz w:val="28"/>
                <w:szCs w:val="28"/>
              </w:rPr>
            </w:pPr>
            <w:r>
              <w:rPr>
                <w:sz w:val="28"/>
                <w:szCs w:val="28"/>
                <w:lang w:val="en-US"/>
              </w:rPr>
              <w:t>1</w:t>
            </w:r>
            <w:r w:rsidRPr="006F3BA2">
              <w:rPr>
                <w:sz w:val="28"/>
                <w:szCs w:val="28"/>
              </w:rPr>
              <w:t>5</w:t>
            </w:r>
          </w:p>
        </w:tc>
        <w:tc>
          <w:tcPr>
            <w:tcW w:w="1826" w:type="dxa"/>
          </w:tcPr>
          <w:p w:rsidR="00D45B76" w:rsidRPr="006F3BA2" w:rsidRDefault="00000000" w:rsidP="00845D07">
            <w:pPr>
              <w:ind w:left="0" w:firstLine="0"/>
              <w:rPr>
                <w:sz w:val="28"/>
                <w:szCs w:val="28"/>
              </w:rPr>
            </w:pPr>
            <w:r w:rsidRPr="006F3BA2">
              <w:rPr>
                <w:sz w:val="28"/>
                <w:szCs w:val="28"/>
              </w:rPr>
              <w:t>Xóa anh/chị/em</w:t>
            </w:r>
          </w:p>
        </w:tc>
        <w:tc>
          <w:tcPr>
            <w:tcW w:w="2810" w:type="dxa"/>
          </w:tcPr>
          <w:p w:rsidR="00D45B76" w:rsidRPr="006F3BA2" w:rsidRDefault="00000000" w:rsidP="00845D07">
            <w:pPr>
              <w:ind w:left="0" w:firstLine="0"/>
              <w:rPr>
                <w:sz w:val="28"/>
                <w:szCs w:val="28"/>
              </w:rPr>
            </w:pPr>
            <w:r w:rsidRPr="006F3BA2">
              <w:rPr>
                <w:sz w:val="28"/>
                <w:szCs w:val="28"/>
              </w:rPr>
              <w:t>Kích vào biểu tượng xóa</w:t>
            </w:r>
          </w:p>
        </w:tc>
        <w:tc>
          <w:tcPr>
            <w:tcW w:w="2410" w:type="dxa"/>
          </w:tcPr>
          <w:p w:rsidR="00D45B76" w:rsidRPr="006F3BA2" w:rsidRDefault="00000000" w:rsidP="00845D07">
            <w:pPr>
              <w:ind w:left="0" w:firstLine="0"/>
              <w:rPr>
                <w:sz w:val="28"/>
                <w:szCs w:val="28"/>
              </w:rPr>
            </w:pPr>
            <w:r w:rsidRPr="006F3BA2">
              <w:rPr>
                <w:sz w:val="28"/>
                <w:szCs w:val="28"/>
              </w:rPr>
              <w:t>Thông tin người con đó đã xóa</w:t>
            </w:r>
          </w:p>
        </w:tc>
        <w:tc>
          <w:tcPr>
            <w:tcW w:w="1275" w:type="dxa"/>
          </w:tcPr>
          <w:p w:rsidR="00D45B76" w:rsidRPr="006F3BA2" w:rsidRDefault="00000000" w:rsidP="00845D07">
            <w:pPr>
              <w:ind w:left="0" w:firstLine="0"/>
              <w:rPr>
                <w:sz w:val="28"/>
                <w:szCs w:val="28"/>
              </w:rPr>
            </w:pPr>
            <w:r w:rsidRPr="006F3BA2">
              <w:rPr>
                <w:sz w:val="28"/>
                <w:szCs w:val="28"/>
              </w:rPr>
              <w:t>Đạt</w:t>
            </w:r>
          </w:p>
        </w:tc>
      </w:tr>
      <w:tr w:rsidR="00D45B76">
        <w:trPr>
          <w:jc w:val="center"/>
        </w:trPr>
        <w:tc>
          <w:tcPr>
            <w:tcW w:w="746" w:type="dxa"/>
          </w:tcPr>
          <w:p w:rsidR="00D45B76" w:rsidRPr="006F3BA2" w:rsidRDefault="00845D07" w:rsidP="00845D07">
            <w:pPr>
              <w:ind w:left="0" w:firstLine="0"/>
              <w:rPr>
                <w:sz w:val="28"/>
                <w:szCs w:val="28"/>
              </w:rPr>
            </w:pPr>
            <w:r>
              <w:rPr>
                <w:sz w:val="28"/>
                <w:szCs w:val="28"/>
                <w:lang w:val="en-US"/>
              </w:rPr>
              <w:t>1</w:t>
            </w:r>
            <w:r w:rsidRPr="006F3BA2">
              <w:rPr>
                <w:sz w:val="28"/>
                <w:szCs w:val="28"/>
              </w:rPr>
              <w:t>6</w:t>
            </w:r>
          </w:p>
        </w:tc>
        <w:tc>
          <w:tcPr>
            <w:tcW w:w="1826" w:type="dxa"/>
          </w:tcPr>
          <w:p w:rsidR="00D45B76" w:rsidRPr="006F3BA2" w:rsidRDefault="00000000" w:rsidP="00845D07">
            <w:pPr>
              <w:ind w:left="0" w:firstLine="0"/>
              <w:rPr>
                <w:sz w:val="28"/>
                <w:szCs w:val="28"/>
              </w:rPr>
            </w:pPr>
            <w:r w:rsidRPr="006F3BA2">
              <w:rPr>
                <w:sz w:val="28"/>
                <w:szCs w:val="28"/>
              </w:rPr>
              <w:t>Cấp tài khoản</w:t>
            </w:r>
          </w:p>
        </w:tc>
        <w:tc>
          <w:tcPr>
            <w:tcW w:w="2810" w:type="dxa"/>
          </w:tcPr>
          <w:p w:rsidR="00D45B76" w:rsidRPr="006F3BA2" w:rsidRDefault="00000000" w:rsidP="00845D07">
            <w:pPr>
              <w:ind w:left="0" w:firstLine="0"/>
              <w:rPr>
                <w:sz w:val="28"/>
                <w:szCs w:val="28"/>
              </w:rPr>
            </w:pPr>
            <w:r w:rsidRPr="006F3BA2">
              <w:rPr>
                <w:sz w:val="28"/>
                <w:szCs w:val="28"/>
              </w:rPr>
              <w:t>Nhập tên đăng nhập và mật khảu</w:t>
            </w:r>
          </w:p>
        </w:tc>
        <w:tc>
          <w:tcPr>
            <w:tcW w:w="2410" w:type="dxa"/>
          </w:tcPr>
          <w:p w:rsidR="00D45B76" w:rsidRPr="006F3BA2" w:rsidRDefault="00000000" w:rsidP="00845D07">
            <w:pPr>
              <w:ind w:left="0" w:firstLine="0"/>
              <w:rPr>
                <w:sz w:val="28"/>
                <w:szCs w:val="28"/>
              </w:rPr>
            </w:pPr>
            <w:r w:rsidRPr="006F3BA2">
              <w:rPr>
                <w:sz w:val="28"/>
                <w:szCs w:val="28"/>
              </w:rPr>
              <w:t>Thông báo thêm thành công</w:t>
            </w:r>
          </w:p>
        </w:tc>
        <w:tc>
          <w:tcPr>
            <w:tcW w:w="1275" w:type="dxa"/>
          </w:tcPr>
          <w:p w:rsidR="00D45B76" w:rsidRPr="006F3BA2" w:rsidRDefault="00000000" w:rsidP="00845D07">
            <w:pPr>
              <w:ind w:left="0" w:firstLine="0"/>
              <w:rPr>
                <w:sz w:val="28"/>
                <w:szCs w:val="28"/>
              </w:rPr>
            </w:pPr>
            <w:r w:rsidRPr="006F3BA2">
              <w:rPr>
                <w:sz w:val="28"/>
                <w:szCs w:val="28"/>
              </w:rPr>
              <w:t>Đạt</w:t>
            </w:r>
          </w:p>
        </w:tc>
      </w:tr>
      <w:tr w:rsidR="00D45B76">
        <w:trPr>
          <w:jc w:val="center"/>
        </w:trPr>
        <w:tc>
          <w:tcPr>
            <w:tcW w:w="746" w:type="dxa"/>
          </w:tcPr>
          <w:p w:rsidR="00D45B76" w:rsidRPr="006F3BA2" w:rsidRDefault="00845D07" w:rsidP="00845D07">
            <w:pPr>
              <w:ind w:left="0" w:firstLine="0"/>
              <w:rPr>
                <w:sz w:val="28"/>
                <w:szCs w:val="28"/>
              </w:rPr>
            </w:pPr>
            <w:r>
              <w:rPr>
                <w:sz w:val="28"/>
                <w:szCs w:val="28"/>
                <w:lang w:val="en-US"/>
              </w:rPr>
              <w:lastRenderedPageBreak/>
              <w:t>1</w:t>
            </w:r>
            <w:r w:rsidRPr="006F3BA2">
              <w:rPr>
                <w:sz w:val="28"/>
                <w:szCs w:val="28"/>
              </w:rPr>
              <w:t>7</w:t>
            </w:r>
          </w:p>
        </w:tc>
        <w:tc>
          <w:tcPr>
            <w:tcW w:w="1826" w:type="dxa"/>
          </w:tcPr>
          <w:p w:rsidR="00D45B76" w:rsidRPr="006F3BA2" w:rsidRDefault="00D45B76" w:rsidP="006F3BA2">
            <w:pPr>
              <w:rPr>
                <w:sz w:val="28"/>
                <w:szCs w:val="28"/>
              </w:rPr>
            </w:pPr>
          </w:p>
        </w:tc>
        <w:tc>
          <w:tcPr>
            <w:tcW w:w="2810" w:type="dxa"/>
          </w:tcPr>
          <w:p w:rsidR="00D45B76" w:rsidRPr="006F3BA2" w:rsidRDefault="00845D07" w:rsidP="00845D07">
            <w:pPr>
              <w:ind w:firstLine="0"/>
              <w:rPr>
                <w:sz w:val="28"/>
                <w:szCs w:val="28"/>
              </w:rPr>
            </w:pPr>
            <w:r w:rsidRPr="00845D07">
              <w:rPr>
                <w:sz w:val="28"/>
                <w:szCs w:val="28"/>
              </w:rPr>
              <w:t>T</w:t>
            </w:r>
            <w:r w:rsidRPr="006F3BA2">
              <w:rPr>
                <w:sz w:val="28"/>
                <w:szCs w:val="28"/>
              </w:rPr>
              <w:t>ên tài khoản hoặc nhập khẩu bỏ trống</w:t>
            </w:r>
          </w:p>
        </w:tc>
        <w:tc>
          <w:tcPr>
            <w:tcW w:w="2410" w:type="dxa"/>
          </w:tcPr>
          <w:p w:rsidR="00D45B76" w:rsidRPr="006F3BA2" w:rsidRDefault="00000000" w:rsidP="00845D07">
            <w:pPr>
              <w:ind w:left="0" w:firstLine="0"/>
              <w:rPr>
                <w:sz w:val="28"/>
                <w:szCs w:val="28"/>
              </w:rPr>
            </w:pPr>
            <w:r w:rsidRPr="006F3BA2">
              <w:rPr>
                <w:sz w:val="28"/>
                <w:szCs w:val="28"/>
              </w:rPr>
              <w:t>Thông báo yêu cầu nhập</w:t>
            </w:r>
          </w:p>
        </w:tc>
        <w:tc>
          <w:tcPr>
            <w:tcW w:w="1275" w:type="dxa"/>
          </w:tcPr>
          <w:p w:rsidR="00D45B76" w:rsidRPr="006F3BA2" w:rsidRDefault="00000000" w:rsidP="00845D07">
            <w:pPr>
              <w:ind w:left="0" w:firstLine="0"/>
              <w:rPr>
                <w:sz w:val="28"/>
                <w:szCs w:val="28"/>
              </w:rPr>
            </w:pPr>
            <w:r w:rsidRPr="006F3BA2">
              <w:rPr>
                <w:sz w:val="28"/>
                <w:szCs w:val="28"/>
              </w:rPr>
              <w:t>Đạt</w:t>
            </w:r>
          </w:p>
        </w:tc>
      </w:tr>
      <w:tr w:rsidR="00D45B76">
        <w:trPr>
          <w:jc w:val="center"/>
        </w:trPr>
        <w:tc>
          <w:tcPr>
            <w:tcW w:w="746" w:type="dxa"/>
          </w:tcPr>
          <w:p w:rsidR="00D45B76" w:rsidRPr="006F3BA2" w:rsidRDefault="00845D07" w:rsidP="00845D07">
            <w:pPr>
              <w:ind w:left="0" w:firstLine="0"/>
              <w:rPr>
                <w:sz w:val="28"/>
                <w:szCs w:val="28"/>
              </w:rPr>
            </w:pPr>
            <w:r>
              <w:rPr>
                <w:sz w:val="28"/>
                <w:szCs w:val="28"/>
                <w:lang w:val="en-US"/>
              </w:rPr>
              <w:t>1</w:t>
            </w:r>
            <w:r w:rsidRPr="006F3BA2">
              <w:rPr>
                <w:sz w:val="28"/>
                <w:szCs w:val="28"/>
              </w:rPr>
              <w:t>8</w:t>
            </w:r>
          </w:p>
        </w:tc>
        <w:tc>
          <w:tcPr>
            <w:tcW w:w="1826" w:type="dxa"/>
          </w:tcPr>
          <w:p w:rsidR="00D45B76" w:rsidRPr="006F3BA2" w:rsidRDefault="00000000" w:rsidP="00845D07">
            <w:pPr>
              <w:ind w:left="0" w:firstLine="0"/>
              <w:rPr>
                <w:sz w:val="28"/>
                <w:szCs w:val="28"/>
              </w:rPr>
            </w:pPr>
            <w:r w:rsidRPr="006F3BA2">
              <w:rPr>
                <w:sz w:val="28"/>
                <w:szCs w:val="28"/>
              </w:rPr>
              <w:t>Thêm tiểu sử</w:t>
            </w:r>
          </w:p>
        </w:tc>
        <w:tc>
          <w:tcPr>
            <w:tcW w:w="2810" w:type="dxa"/>
          </w:tcPr>
          <w:p w:rsidR="00D45B76" w:rsidRPr="006F3BA2" w:rsidRDefault="00000000" w:rsidP="00845D07">
            <w:pPr>
              <w:ind w:left="0" w:firstLine="0"/>
              <w:rPr>
                <w:sz w:val="28"/>
                <w:szCs w:val="28"/>
              </w:rPr>
            </w:pPr>
            <w:r w:rsidRPr="006F3BA2">
              <w:rPr>
                <w:sz w:val="28"/>
                <w:szCs w:val="28"/>
              </w:rPr>
              <w:t>Thông tin tiểu sử của người thêm</w:t>
            </w:r>
          </w:p>
        </w:tc>
        <w:tc>
          <w:tcPr>
            <w:tcW w:w="2410" w:type="dxa"/>
          </w:tcPr>
          <w:p w:rsidR="00D45B76" w:rsidRPr="006F3BA2" w:rsidRDefault="00000000" w:rsidP="00845D07">
            <w:pPr>
              <w:ind w:left="0" w:firstLine="0"/>
              <w:rPr>
                <w:sz w:val="28"/>
                <w:szCs w:val="28"/>
              </w:rPr>
            </w:pPr>
            <w:r w:rsidRPr="006F3BA2">
              <w:rPr>
                <w:sz w:val="28"/>
                <w:szCs w:val="28"/>
              </w:rPr>
              <w:t>Thông báo thêm thành công</w:t>
            </w:r>
          </w:p>
        </w:tc>
        <w:tc>
          <w:tcPr>
            <w:tcW w:w="1275" w:type="dxa"/>
          </w:tcPr>
          <w:p w:rsidR="00D45B76" w:rsidRPr="006F3BA2" w:rsidRDefault="00000000" w:rsidP="00845D07">
            <w:pPr>
              <w:ind w:left="0" w:firstLine="0"/>
              <w:rPr>
                <w:sz w:val="28"/>
                <w:szCs w:val="28"/>
              </w:rPr>
            </w:pPr>
            <w:r w:rsidRPr="006F3BA2">
              <w:rPr>
                <w:sz w:val="28"/>
                <w:szCs w:val="28"/>
              </w:rPr>
              <w:t>Đạt</w:t>
            </w:r>
          </w:p>
        </w:tc>
      </w:tr>
    </w:tbl>
    <w:p w:rsidR="00D45B76" w:rsidRDefault="00000000">
      <w:pPr>
        <w:pBdr>
          <w:top w:val="nil"/>
          <w:left w:val="nil"/>
          <w:bottom w:val="nil"/>
          <w:right w:val="nil"/>
          <w:between w:val="nil"/>
        </w:pBdr>
        <w:spacing w:after="200"/>
        <w:jc w:val="center"/>
        <w:rPr>
          <w:color w:val="000000"/>
          <w:sz w:val="24"/>
          <w:szCs w:val="24"/>
        </w:rPr>
      </w:pPr>
      <w:bookmarkStart w:id="115" w:name="_heading=h.1qoc8b1" w:colFirst="0" w:colLast="0"/>
      <w:bookmarkEnd w:id="115"/>
      <w:r>
        <w:rPr>
          <w:color w:val="000000"/>
          <w:sz w:val="24"/>
          <w:szCs w:val="24"/>
        </w:rPr>
        <w:t>Bảng 11: Kiểm thử hệ thống</w:t>
      </w:r>
    </w:p>
    <w:p w:rsidR="00D45B76" w:rsidRDefault="00000000" w:rsidP="00845D07">
      <w:pPr>
        <w:pStyle w:val="Heading1"/>
        <w:numPr>
          <w:ilvl w:val="0"/>
          <w:numId w:val="0"/>
        </w:numPr>
        <w:ind w:left="432"/>
      </w:pPr>
      <w:bookmarkStart w:id="116" w:name="_heading=h.4anzqyu" w:colFirst="0" w:colLast="0"/>
      <w:bookmarkEnd w:id="116"/>
      <w:r>
        <w:br w:type="page"/>
      </w:r>
      <w:r>
        <w:lastRenderedPageBreak/>
        <w:t>KẾT LUẬN</w:t>
      </w:r>
    </w:p>
    <w:p w:rsidR="00D45B76" w:rsidRDefault="00D45B76"/>
    <w:p w:rsidR="00D45B76" w:rsidRDefault="00000000">
      <w:r>
        <w:t xml:space="preserve">Qua quá trình thực hiện đề tài </w:t>
      </w:r>
      <w:r>
        <w:rPr>
          <w:b/>
        </w:rPr>
        <w:t>“Xây dựng website quản lý gia phả cho dòng họ Ngô”</w:t>
      </w:r>
      <w:r>
        <w:t xml:space="preserve">, </w:t>
      </w:r>
      <w:r w:rsidR="004B077E" w:rsidRPr="004B077E">
        <w:t>việc</w:t>
      </w:r>
      <w:r>
        <w:t xml:space="preserve"> hoàn thành việc xây dựng một website với các chức năng đơn giản, dễ sử dụng, hỗ trợ dòng họ trong việc quản lý thông tin gia phả</w:t>
      </w:r>
      <w:r w:rsidR="004B077E" w:rsidRPr="004B077E">
        <w:t xml:space="preserve"> đã cũng cố vững chắc những kiến thức đã được học</w:t>
      </w:r>
      <w:r>
        <w:t>. Đồng thời, em đã có cơ hội tìm hiểu, học hỏi thêm nhiều kinh nghiệm cũng như kiến thức, vận dụng những kỹ năng sẵn có để phát triển một ứng dụng trên nền tảng web</w:t>
      </w:r>
    </w:p>
    <w:p w:rsidR="00D45B76" w:rsidRDefault="00000000">
      <w:sdt>
        <w:sdtPr>
          <w:tag w:val="goog_rdk_2"/>
          <w:id w:val="-779186084"/>
        </w:sdtPr>
        <w:sdtContent>
          <w:r>
            <w:rPr>
              <w:rFonts w:ascii="Arial Unicode MS" w:eastAsia="Arial Unicode MS" w:hAnsi="Arial Unicode MS" w:cs="Arial Unicode MS"/>
            </w:rPr>
            <w:t>❖</w:t>
          </w:r>
        </w:sdtContent>
      </w:sdt>
      <w:r>
        <w:t xml:space="preserve"> Những kết quả đạt được trong quá trình thực hiện đồ án:</w:t>
      </w:r>
    </w:p>
    <w:p w:rsidR="00D45B76" w:rsidRDefault="00000000">
      <w:pPr>
        <w:numPr>
          <w:ilvl w:val="0"/>
          <w:numId w:val="17"/>
        </w:numPr>
        <w:pBdr>
          <w:top w:val="nil"/>
          <w:left w:val="nil"/>
          <w:bottom w:val="nil"/>
          <w:right w:val="nil"/>
          <w:between w:val="nil"/>
        </w:pBdr>
        <w:spacing w:before="210"/>
      </w:pPr>
      <w:r>
        <w:rPr>
          <w:color w:val="000000"/>
        </w:rPr>
        <w:t>Về công nghệ:</w:t>
      </w:r>
    </w:p>
    <w:p w:rsidR="00D45B76" w:rsidRDefault="00000000">
      <w:r>
        <w:t>● Biết cách sử dụng các công cụ hỗ trợ lập trình, hệ quản trị cơ sở dữ liệu, và công cụ quản lý như Git, Visual Studio, Nuxt.js, và MongoDB Atlas.</w:t>
      </w:r>
    </w:p>
    <w:p w:rsidR="00D45B76" w:rsidRDefault="00000000">
      <w:r>
        <w:t>● Hiểu rõ hơn về ngôn ngữ lập trình JavaScript,, framework Nuxt.js (Vue.js), C# .NET, và hệ quản trị cơ sở dữ liệu NoSQL MongoDB.</w:t>
      </w:r>
    </w:p>
    <w:p w:rsidR="00D45B76" w:rsidRDefault="00000000">
      <w:r>
        <w:t>● Biết cách phân tích và thiết kế hệ thống UML, sử dụng các công cụ như draw.io và dbdiagram.io để trực quan hóa cấu trúc dữ liệu và luồng xử lý.</w:t>
      </w:r>
    </w:p>
    <w:p w:rsidR="00D45B76" w:rsidRDefault="00000000">
      <w:pPr>
        <w:numPr>
          <w:ilvl w:val="0"/>
          <w:numId w:val="17"/>
        </w:numPr>
        <w:pBdr>
          <w:top w:val="nil"/>
          <w:left w:val="nil"/>
          <w:bottom w:val="nil"/>
          <w:right w:val="nil"/>
          <w:between w:val="nil"/>
        </w:pBdr>
        <w:spacing w:before="210"/>
        <w:rPr>
          <w:color w:val="000000"/>
        </w:rPr>
      </w:pPr>
      <w:r>
        <w:rPr>
          <w:color w:val="000000"/>
        </w:rPr>
        <w:t>Về chương trình:</w:t>
      </w:r>
    </w:p>
    <w:p w:rsidR="00D45B76" w:rsidRDefault="00000000">
      <w:r>
        <w:t>● Xây dựng website gọn nhẹ, dễ dàng truy cập và sử dụng trên các thiết bị khác nhau</w:t>
      </w:r>
    </w:p>
    <w:p w:rsidR="00D45B76" w:rsidRDefault="00000000">
      <w:r>
        <w:t>● Ứng dụng có tốc độ phản hồi nhanh, mang lại trải nghiệm mượt mà cho người dùng..</w:t>
      </w:r>
    </w:p>
    <w:p w:rsidR="00D45B76" w:rsidRDefault="00000000">
      <w:r>
        <w:t>● Hỗ trợ người dùng quản lý và tra cứu thông tin gia phả một cách tiện lợi.</w:t>
      </w:r>
    </w:p>
    <w:p w:rsidR="00D45B76" w:rsidRDefault="00000000">
      <w:sdt>
        <w:sdtPr>
          <w:tag w:val="goog_rdk_3"/>
          <w:id w:val="-2122984350"/>
        </w:sdtPr>
        <w:sdtContent>
          <w:r>
            <w:rPr>
              <w:rFonts w:ascii="Arial Unicode MS" w:eastAsia="Arial Unicode MS" w:hAnsi="Arial Unicode MS" w:cs="Arial Unicode MS"/>
            </w:rPr>
            <w:t>❖</w:t>
          </w:r>
        </w:sdtContent>
      </w:sdt>
      <w:r>
        <w:t xml:space="preserve"> Những hạn chế còn tồn đọng:</w:t>
      </w:r>
    </w:p>
    <w:p w:rsidR="00D45B76" w:rsidRDefault="00000000">
      <w:pPr>
        <w:numPr>
          <w:ilvl w:val="0"/>
          <w:numId w:val="30"/>
        </w:numPr>
        <w:pBdr>
          <w:top w:val="nil"/>
          <w:left w:val="nil"/>
          <w:bottom w:val="nil"/>
          <w:right w:val="nil"/>
          <w:between w:val="nil"/>
        </w:pBdr>
        <w:ind w:left="1298" w:hanging="357"/>
        <w:rPr>
          <w:color w:val="000000"/>
        </w:rPr>
      </w:pPr>
      <w:r>
        <w:rPr>
          <w:color w:val="000000"/>
        </w:rPr>
        <w:t>Giao diện chưa được tối ưu hoàn toàn cho nhiều thiết bị với kích thước màn hình khác nhau.</w:t>
      </w:r>
    </w:p>
    <w:p w:rsidR="00D45B76" w:rsidRDefault="00000000">
      <w:pPr>
        <w:numPr>
          <w:ilvl w:val="0"/>
          <w:numId w:val="30"/>
        </w:numPr>
        <w:pBdr>
          <w:top w:val="nil"/>
          <w:left w:val="nil"/>
          <w:bottom w:val="nil"/>
          <w:right w:val="nil"/>
          <w:between w:val="nil"/>
        </w:pBdr>
        <w:ind w:left="1298" w:hanging="357"/>
        <w:rPr>
          <w:color w:val="000000"/>
        </w:rPr>
      </w:pPr>
      <w:r>
        <w:rPr>
          <w:color w:val="000000"/>
        </w:rPr>
        <w:t>Chưa kiểm thử đầy đủ tất cả các trường hợp có thể xảy ra trong thực tế.</w:t>
      </w:r>
    </w:p>
    <w:p w:rsidR="00D45B76" w:rsidRDefault="00000000">
      <w:pPr>
        <w:numPr>
          <w:ilvl w:val="0"/>
          <w:numId w:val="30"/>
        </w:numPr>
        <w:pBdr>
          <w:top w:val="nil"/>
          <w:left w:val="nil"/>
          <w:bottom w:val="nil"/>
          <w:right w:val="nil"/>
          <w:between w:val="nil"/>
        </w:pBdr>
        <w:ind w:left="1298" w:hanging="357"/>
        <w:rPr>
          <w:color w:val="000000"/>
        </w:rPr>
      </w:pPr>
      <w:r>
        <w:rPr>
          <w:color w:val="000000"/>
        </w:rPr>
        <w:lastRenderedPageBreak/>
        <w:t>Thiết kế cơ sở dữ liệu còn đơn giản, chưa đáp ứng được những trường hợp phức tạp hơn.</w:t>
      </w:r>
    </w:p>
    <w:p w:rsidR="00D45B76" w:rsidRDefault="00000000">
      <w:sdt>
        <w:sdtPr>
          <w:tag w:val="goog_rdk_4"/>
          <w:id w:val="606089907"/>
        </w:sdtPr>
        <w:sdtContent>
          <w:r>
            <w:rPr>
              <w:rFonts w:ascii="Arial Unicode MS" w:eastAsia="Arial Unicode MS" w:hAnsi="Arial Unicode MS" w:cs="Arial Unicode MS"/>
            </w:rPr>
            <w:t>❖</w:t>
          </w:r>
        </w:sdtContent>
      </w:sdt>
      <w:r>
        <w:t xml:space="preserve"> Hướng phát triển</w:t>
      </w:r>
    </w:p>
    <w:p w:rsidR="00D45B76" w:rsidRDefault="00000000">
      <w:pPr>
        <w:numPr>
          <w:ilvl w:val="0"/>
          <w:numId w:val="31"/>
        </w:numPr>
        <w:pBdr>
          <w:top w:val="nil"/>
          <w:left w:val="nil"/>
          <w:bottom w:val="nil"/>
          <w:right w:val="nil"/>
          <w:between w:val="nil"/>
        </w:pBdr>
        <w:ind w:left="1298" w:hanging="357"/>
        <w:rPr>
          <w:color w:val="000000"/>
        </w:rPr>
      </w:pPr>
      <w:r>
        <w:rPr>
          <w:color w:val="000000"/>
        </w:rPr>
        <w:t>Phát triển website tối ưu hơn với các kích thước màn hình khác nhau</w:t>
      </w:r>
    </w:p>
    <w:p w:rsidR="00D45B76" w:rsidRDefault="00000000">
      <w:pPr>
        <w:numPr>
          <w:ilvl w:val="0"/>
          <w:numId w:val="31"/>
        </w:numPr>
        <w:pBdr>
          <w:top w:val="nil"/>
          <w:left w:val="nil"/>
          <w:bottom w:val="nil"/>
          <w:right w:val="nil"/>
          <w:between w:val="nil"/>
        </w:pBdr>
        <w:ind w:left="1298" w:hanging="357"/>
        <w:rPr>
          <w:color w:val="000000"/>
        </w:rPr>
      </w:pPr>
      <w:r>
        <w:rPr>
          <w:color w:val="000000"/>
        </w:rPr>
        <w:t>Bổ sung thông báo sự kiện sắp diễn ra sắp tới</w:t>
      </w:r>
    </w:p>
    <w:p w:rsidR="00D45B76" w:rsidRDefault="00000000">
      <w:pPr>
        <w:numPr>
          <w:ilvl w:val="0"/>
          <w:numId w:val="31"/>
        </w:numPr>
        <w:pBdr>
          <w:top w:val="nil"/>
          <w:left w:val="nil"/>
          <w:bottom w:val="nil"/>
          <w:right w:val="nil"/>
          <w:between w:val="nil"/>
        </w:pBdr>
        <w:ind w:left="1298" w:hanging="357"/>
        <w:rPr>
          <w:color w:val="000000"/>
        </w:rPr>
      </w:pPr>
      <w:r>
        <w:rPr>
          <w:color w:val="000000"/>
        </w:rPr>
        <w:t xml:space="preserve">Cho phép gia phả ở bên người vợ (cưới người con trai trong gia phả) </w:t>
      </w:r>
    </w:p>
    <w:p w:rsidR="00D45B76" w:rsidRDefault="00D45B76"/>
    <w:p w:rsidR="00D45B76" w:rsidRDefault="00000000">
      <w:pPr>
        <w:ind w:left="0" w:firstLine="0"/>
      </w:pPr>
      <w:r>
        <w:br w:type="page"/>
      </w:r>
    </w:p>
    <w:p w:rsidR="00D45B76" w:rsidRDefault="00000000" w:rsidP="00845D07">
      <w:pPr>
        <w:pStyle w:val="Heading1"/>
        <w:numPr>
          <w:ilvl w:val="0"/>
          <w:numId w:val="0"/>
        </w:numPr>
        <w:ind w:left="432"/>
      </w:pPr>
      <w:bookmarkStart w:id="117" w:name="_heading=h.2pta16n" w:colFirst="0" w:colLast="0"/>
      <w:bookmarkEnd w:id="117"/>
      <w:r>
        <w:lastRenderedPageBreak/>
        <w:t>TÀI LIỆU HƯỚNG DẪN</w:t>
      </w:r>
    </w:p>
    <w:p w:rsidR="00D45B76" w:rsidRDefault="00000000">
      <w:pPr>
        <w:numPr>
          <w:ilvl w:val="0"/>
          <w:numId w:val="32"/>
        </w:numPr>
      </w:pPr>
      <w:r>
        <w:t>Phùng Đức Hòa (Chủ biên); Hoàng Quang Huy; Hoàng Văn Hoành; Nguyễn Đức Lưu; Trịnh Bá Quý. "Giáo trình Nhập môn công nghệ phần mềm". NXB Thống kê, 2019.</w:t>
      </w:r>
    </w:p>
    <w:p w:rsidR="00D45B76" w:rsidRDefault="00000000">
      <w:pPr>
        <w:numPr>
          <w:ilvl w:val="0"/>
          <w:numId w:val="32"/>
        </w:numPr>
        <w:rPr>
          <w:u w:val="single"/>
        </w:rPr>
      </w:pPr>
      <w:r>
        <w:t>Nguyễn Thị Thanh Huyền; Ngô Thị Bích Thúy; Phạm Kim Phượng. "Giáo trình Phân tích thiết kế hệ thống". NXB Giáo dục Việt Nam, 2011.</w:t>
      </w:r>
    </w:p>
    <w:p w:rsidR="00D45B76" w:rsidRDefault="00D45B76"/>
    <w:p w:rsidR="00D45B76" w:rsidRPr="00845D07" w:rsidRDefault="00D45B76" w:rsidP="00845D07">
      <w:pPr>
        <w:tabs>
          <w:tab w:val="left" w:pos="2491"/>
        </w:tabs>
        <w:ind w:left="0" w:firstLine="0"/>
        <w:rPr>
          <w:lang w:val="en-US"/>
        </w:rPr>
      </w:pPr>
    </w:p>
    <w:sectPr w:rsidR="00D45B76" w:rsidRPr="00845D07" w:rsidSect="006F3BA2">
      <w:headerReference w:type="default" r:id="rId77"/>
      <w:footerReference w:type="default" r:id="rId78"/>
      <w:pgSz w:w="11910" w:h="16850"/>
      <w:pgMar w:top="1440" w:right="1440" w:bottom="1440" w:left="1440" w:header="510" w:footer="1038"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F76059" w:rsidRDefault="00F76059">
      <w:pPr>
        <w:spacing w:line="240" w:lineRule="auto"/>
      </w:pPr>
      <w:r>
        <w:separator/>
      </w:r>
    </w:p>
  </w:endnote>
  <w:endnote w:type="continuationSeparator" w:id="0">
    <w:p w:rsidR="00F76059" w:rsidRDefault="00F760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553D6916-1E60-4262-B271-070B98B52DD6}"/>
  </w:font>
  <w:font w:name="Cambria">
    <w:panose1 w:val="02040503050406030204"/>
    <w:charset w:val="00"/>
    <w:family w:val="roman"/>
    <w:pitch w:val="variable"/>
    <w:sig w:usb0="E00006FF" w:usb1="420024FF" w:usb2="02000000" w:usb3="00000000" w:csb0="0000019F" w:csb1="00000000"/>
    <w:embedRegular r:id="rId2" w:fontKey="{EDF7205D-46F4-4DAB-B48F-51320388CCF7}"/>
    <w:embedItalic r:id="rId3" w:fontKey="{097F5357-C9B9-4FAA-91BD-B2ACBC227AA2}"/>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Regular r:id="rId4" w:fontKey="{52327876-94BF-4B42-9CAC-94E9706F2409}"/>
    <w:embedItalic r:id="rId5" w:fontKey="{2B29D95D-A0D8-4CA3-9243-68439943D026}"/>
  </w:font>
  <w:font w:name="Calibri">
    <w:panose1 w:val="020F0502020204030204"/>
    <w:charset w:val="00"/>
    <w:family w:val="swiss"/>
    <w:pitch w:val="variable"/>
    <w:sig w:usb0="E4002EFF" w:usb1="C200247B" w:usb2="00000009" w:usb3="00000000" w:csb0="000001FF" w:csb1="00000000"/>
    <w:embedRegular r:id="rId6" w:fontKey="{DC18333A-7855-4C2D-922B-D990D8D704C8}"/>
    <w:embedBold r:id="rId7" w:fontKey="{73D0ABA7-80CC-4F81-8ED7-2749C64DA2A1}"/>
  </w:font>
  <w:font w:name="Quattrocento Sans">
    <w:charset w:val="00"/>
    <w:family w:val="swiss"/>
    <w:pitch w:val="variable"/>
    <w:sig w:usb0="800000BF" w:usb1="4000005B" w:usb2="00000000" w:usb3="00000000" w:csb0="00000001" w:csb1="00000000"/>
    <w:embedRegular r:id="rId8" w:fontKey="{18B475E2-0948-4A22-A582-156A020C0C77}"/>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D45B76" w:rsidRDefault="00000000">
    <w:pPr>
      <w:pBdr>
        <w:top w:val="nil"/>
        <w:left w:val="nil"/>
        <w:bottom w:val="nil"/>
        <w:right w:val="nil"/>
        <w:between w:val="nil"/>
      </w:pBdr>
      <w:spacing w:line="14" w:lineRule="auto"/>
      <w:ind w:left="0" w:firstLine="0"/>
      <w:jc w:val="right"/>
      <w:rPr>
        <w:color w:val="000000"/>
        <w:sz w:val="26"/>
        <w:szCs w:val="26"/>
      </w:rPr>
    </w:pPr>
    <w:r>
      <w:rPr>
        <w:sz w:val="26"/>
        <w:szCs w:val="26"/>
      </w:rPr>
      <w:fldChar w:fldCharType="begin"/>
    </w:r>
    <w:r>
      <w:rPr>
        <w:sz w:val="26"/>
        <w:szCs w:val="26"/>
      </w:rPr>
      <w:instrText>PAGE</w:instrText>
    </w:r>
    <w:r>
      <w:rPr>
        <w:sz w:val="26"/>
        <w:szCs w:val="26"/>
      </w:rPr>
      <w:fldChar w:fldCharType="separate"/>
    </w:r>
    <w:r w:rsidR="006F3BA2">
      <w:rPr>
        <w:noProof/>
        <w:sz w:val="26"/>
        <w:szCs w:val="26"/>
      </w:rPr>
      <w:t>1</w:t>
    </w:r>
    <w:r>
      <w:rPr>
        <w:sz w:val="26"/>
        <w:szCs w:val="26"/>
      </w:rPr>
      <w:fldChar w:fldCharType="end"/>
    </w:r>
    <w:r>
      <w:rPr>
        <w:noProof/>
      </w:rPr>
      <mc:AlternateContent>
        <mc:Choice Requires="wps">
          <w:drawing>
            <wp:anchor distT="0" distB="0" distL="0" distR="0" simplePos="0" relativeHeight="251658240" behindDoc="1" locked="0" layoutInCell="1" hidden="0" allowOverlap="1">
              <wp:simplePos x="0" y="0"/>
              <wp:positionH relativeFrom="column">
                <wp:posOffset>3048000</wp:posOffset>
              </wp:positionH>
              <wp:positionV relativeFrom="paragraph">
                <wp:posOffset>9867900</wp:posOffset>
              </wp:positionV>
              <wp:extent cx="178435" cy="200025"/>
              <wp:effectExtent l="0" t="0" r="0" b="0"/>
              <wp:wrapNone/>
              <wp:docPr id="2121961349" name="Rectangle 2121961349"/>
              <wp:cNvGraphicFramePr/>
              <a:graphic xmlns:a="http://schemas.openxmlformats.org/drawingml/2006/main">
                <a:graphicData uri="http://schemas.microsoft.com/office/word/2010/wordprocessingShape">
                  <wps:wsp>
                    <wps:cNvSpPr/>
                    <wps:spPr>
                      <a:xfrm>
                        <a:off x="5266308" y="3689513"/>
                        <a:ext cx="159385" cy="180975"/>
                      </a:xfrm>
                      <a:prstGeom prst="rect">
                        <a:avLst/>
                      </a:prstGeom>
                      <a:noFill/>
                      <a:ln>
                        <a:noFill/>
                      </a:ln>
                    </wps:spPr>
                    <wps:txbx>
                      <w:txbxContent>
                        <w:p w:rsidR="00D45B76" w:rsidRDefault="00000000">
                          <w:pPr>
                            <w:spacing w:before="11" w:line="240" w:lineRule="auto"/>
                            <w:ind w:left="60" w:firstLine="120"/>
                            <w:jc w:val="left"/>
                            <w:textDirection w:val="btLr"/>
                          </w:pPr>
                          <w:r>
                            <w:rPr>
                              <w:color w:val="000000"/>
                              <w:sz w:val="22"/>
                            </w:rPr>
                            <w:t xml:space="preserve"> PAGE 1</w:t>
                          </w:r>
                        </w:p>
                      </w:txbxContent>
                    </wps:txbx>
                    <wps:bodyPr spcFirstLastPara="1" wrap="square" lIns="0" tIns="0" rIns="0" bIns="0" anchor="t" anchorCtr="0">
                      <a:noAutofit/>
                    </wps:bodyPr>
                  </wps:wsp>
                </a:graphicData>
              </a:graphic>
            </wp:anchor>
          </w:drawing>
        </mc:Choice>
        <mc:Fallback>
          <w:pict>
            <v:rect id="Rectangle 2121961349" o:spid="_x0000_s1034" style="position:absolute;left:0;text-align:left;margin-left:240pt;margin-top:777pt;width:14.05pt;height:15.75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" filled="f" stroked="f">
              <v:textbox inset="0,0,0,0">
                <w:txbxContent>
                  <w:p w:rsidR="00D45B76" w:rsidRDefault="00000000">
                    <w:pPr>
                      <w:spacing w:before="11" w:line="240" w:lineRule="auto"/>
                      <w:ind w:left="60" w:firstLine="120"/>
                      <w:jc w:val="left"/>
                      <w:textDirection w:val="btLr"/>
                    </w:pPr>
                    <w:r>
                      <w:rPr>
                        <w:color w:val="000000"/>
                        <w:sz w:val="22"/>
                      </w:rPr>
                      <w:t xml:space="preserve"> PAGE 1</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F76059" w:rsidRDefault="00F76059">
      <w:pPr>
        <w:spacing w:line="240" w:lineRule="auto"/>
      </w:pPr>
      <w:r>
        <w:separator/>
      </w:r>
    </w:p>
  </w:footnote>
  <w:footnote w:type="continuationSeparator" w:id="0">
    <w:p w:rsidR="00F76059" w:rsidRDefault="00F7605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42220617"/>
      <w:docPartObj>
        <w:docPartGallery w:val="Page Numbers (Top of Page)"/>
        <w:docPartUnique/>
      </w:docPartObj>
    </w:sdtPr>
    <w:sdtEndPr>
      <w:rPr>
        <w:noProof/>
      </w:rPr>
    </w:sdtEndPr>
    <w:sdtContent>
      <w:p w:rsidR="006F3BA2" w:rsidRDefault="006F3BA2">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rsidR="006F3BA2" w:rsidRDefault="006F3BA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F0F01"/>
    <w:multiLevelType w:val="multilevel"/>
    <w:tmpl w:val="AC5008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29A6D7A"/>
    <w:multiLevelType w:val="multilevel"/>
    <w:tmpl w:val="861440B6"/>
    <w:lvl w:ilvl="0">
      <w:numFmt w:val="bullet"/>
      <w:lvlText w:val="-"/>
      <w:lvlJc w:val="left"/>
      <w:pPr>
        <w:ind w:left="1303" w:hanging="359"/>
      </w:pPr>
      <w:rPr>
        <w:rFonts w:ascii="Times New Roman" w:eastAsia="Times New Roman" w:hAnsi="Times New Roman" w:cs="Times New Roman"/>
      </w:rPr>
    </w:lvl>
    <w:lvl w:ilvl="1">
      <w:start w:val="1"/>
      <w:numFmt w:val="bullet"/>
      <w:lvlText w:val="o"/>
      <w:lvlJc w:val="left"/>
      <w:pPr>
        <w:ind w:left="2023" w:hanging="360"/>
      </w:pPr>
      <w:rPr>
        <w:rFonts w:ascii="Courier New" w:eastAsia="Courier New" w:hAnsi="Courier New" w:cs="Courier New"/>
      </w:rPr>
    </w:lvl>
    <w:lvl w:ilvl="2">
      <w:start w:val="1"/>
      <w:numFmt w:val="bullet"/>
      <w:lvlText w:val="▪"/>
      <w:lvlJc w:val="left"/>
      <w:pPr>
        <w:ind w:left="2743" w:hanging="360"/>
      </w:pPr>
      <w:rPr>
        <w:rFonts w:ascii="Noto Sans Symbols" w:eastAsia="Noto Sans Symbols" w:hAnsi="Noto Sans Symbols" w:cs="Noto Sans Symbols"/>
      </w:rPr>
    </w:lvl>
    <w:lvl w:ilvl="3">
      <w:start w:val="1"/>
      <w:numFmt w:val="bullet"/>
      <w:lvlText w:val="●"/>
      <w:lvlJc w:val="left"/>
      <w:pPr>
        <w:ind w:left="3463" w:hanging="360"/>
      </w:pPr>
      <w:rPr>
        <w:rFonts w:ascii="Noto Sans Symbols" w:eastAsia="Noto Sans Symbols" w:hAnsi="Noto Sans Symbols" w:cs="Noto Sans Symbols"/>
      </w:rPr>
    </w:lvl>
    <w:lvl w:ilvl="4">
      <w:start w:val="1"/>
      <w:numFmt w:val="bullet"/>
      <w:lvlText w:val="o"/>
      <w:lvlJc w:val="left"/>
      <w:pPr>
        <w:ind w:left="4183" w:hanging="360"/>
      </w:pPr>
      <w:rPr>
        <w:rFonts w:ascii="Courier New" w:eastAsia="Courier New" w:hAnsi="Courier New" w:cs="Courier New"/>
      </w:rPr>
    </w:lvl>
    <w:lvl w:ilvl="5">
      <w:start w:val="1"/>
      <w:numFmt w:val="bullet"/>
      <w:lvlText w:val="▪"/>
      <w:lvlJc w:val="left"/>
      <w:pPr>
        <w:ind w:left="4903" w:hanging="360"/>
      </w:pPr>
      <w:rPr>
        <w:rFonts w:ascii="Noto Sans Symbols" w:eastAsia="Noto Sans Symbols" w:hAnsi="Noto Sans Symbols" w:cs="Noto Sans Symbols"/>
      </w:rPr>
    </w:lvl>
    <w:lvl w:ilvl="6">
      <w:start w:val="1"/>
      <w:numFmt w:val="bullet"/>
      <w:lvlText w:val="●"/>
      <w:lvlJc w:val="left"/>
      <w:pPr>
        <w:ind w:left="5623" w:hanging="360"/>
      </w:pPr>
      <w:rPr>
        <w:rFonts w:ascii="Noto Sans Symbols" w:eastAsia="Noto Sans Symbols" w:hAnsi="Noto Sans Symbols" w:cs="Noto Sans Symbols"/>
      </w:rPr>
    </w:lvl>
    <w:lvl w:ilvl="7">
      <w:start w:val="1"/>
      <w:numFmt w:val="bullet"/>
      <w:lvlText w:val="o"/>
      <w:lvlJc w:val="left"/>
      <w:pPr>
        <w:ind w:left="6343" w:hanging="360"/>
      </w:pPr>
      <w:rPr>
        <w:rFonts w:ascii="Courier New" w:eastAsia="Courier New" w:hAnsi="Courier New" w:cs="Courier New"/>
      </w:rPr>
    </w:lvl>
    <w:lvl w:ilvl="8">
      <w:start w:val="1"/>
      <w:numFmt w:val="bullet"/>
      <w:lvlText w:val="▪"/>
      <w:lvlJc w:val="left"/>
      <w:pPr>
        <w:ind w:left="7063" w:hanging="360"/>
      </w:pPr>
      <w:rPr>
        <w:rFonts w:ascii="Noto Sans Symbols" w:eastAsia="Noto Sans Symbols" w:hAnsi="Noto Sans Symbols" w:cs="Noto Sans Symbols"/>
      </w:rPr>
    </w:lvl>
  </w:abstractNum>
  <w:abstractNum w:abstractNumId="2" w15:restartNumberingAfterBreak="0">
    <w:nsid w:val="05245C3C"/>
    <w:multiLevelType w:val="multilevel"/>
    <w:tmpl w:val="8A3489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7DE743B"/>
    <w:multiLevelType w:val="multilevel"/>
    <w:tmpl w:val="8A10118A"/>
    <w:lvl w:ilvl="0">
      <w:start w:val="1"/>
      <w:numFmt w:val="bullet"/>
      <w:pStyle w:val="Heading1"/>
      <w:lvlText w:val="●"/>
      <w:lvlJc w:val="left"/>
      <w:pPr>
        <w:ind w:left="720" w:hanging="360"/>
      </w:pPr>
      <w:rPr>
        <w:u w:val="none"/>
      </w:rPr>
    </w:lvl>
    <w:lvl w:ilvl="1">
      <w:start w:val="1"/>
      <w:numFmt w:val="bullet"/>
      <w:pStyle w:val="Heading2"/>
      <w:lvlText w:val="○"/>
      <w:lvlJc w:val="left"/>
      <w:pPr>
        <w:ind w:left="1440" w:hanging="360"/>
      </w:pPr>
      <w:rPr>
        <w:u w:val="none"/>
      </w:rPr>
    </w:lvl>
    <w:lvl w:ilvl="2">
      <w:start w:val="1"/>
      <w:numFmt w:val="bullet"/>
      <w:pStyle w:val="Heading3"/>
      <w:lvlText w:val="■"/>
      <w:lvlJc w:val="left"/>
      <w:pPr>
        <w:ind w:left="2160" w:hanging="360"/>
      </w:pPr>
      <w:rPr>
        <w:u w:val="none"/>
      </w:rPr>
    </w:lvl>
    <w:lvl w:ilvl="3">
      <w:start w:val="1"/>
      <w:numFmt w:val="bullet"/>
      <w:pStyle w:val="Heading4"/>
      <w:lvlText w:val="●"/>
      <w:lvlJc w:val="left"/>
      <w:pPr>
        <w:ind w:left="2880" w:hanging="360"/>
      </w:pPr>
      <w:rPr>
        <w:u w:val="none"/>
      </w:rPr>
    </w:lvl>
    <w:lvl w:ilvl="4">
      <w:start w:val="1"/>
      <w:numFmt w:val="bullet"/>
      <w:pStyle w:val="Heading5"/>
      <w:lvlText w:val="○"/>
      <w:lvlJc w:val="left"/>
      <w:pPr>
        <w:ind w:left="3600" w:hanging="360"/>
      </w:pPr>
      <w:rPr>
        <w:u w:val="none"/>
      </w:rPr>
    </w:lvl>
    <w:lvl w:ilvl="5">
      <w:start w:val="1"/>
      <w:numFmt w:val="bullet"/>
      <w:pStyle w:val="Heading6"/>
      <w:lvlText w:val="■"/>
      <w:lvlJc w:val="left"/>
      <w:pPr>
        <w:ind w:left="4320" w:hanging="360"/>
      </w:pPr>
      <w:rPr>
        <w:u w:val="none"/>
      </w:rPr>
    </w:lvl>
    <w:lvl w:ilvl="6">
      <w:start w:val="1"/>
      <w:numFmt w:val="bullet"/>
      <w:pStyle w:val="Heading7"/>
      <w:lvlText w:val="●"/>
      <w:lvlJc w:val="left"/>
      <w:pPr>
        <w:ind w:left="5040" w:hanging="360"/>
      </w:pPr>
      <w:rPr>
        <w:u w:val="none"/>
      </w:rPr>
    </w:lvl>
    <w:lvl w:ilvl="7">
      <w:start w:val="1"/>
      <w:numFmt w:val="bullet"/>
      <w:pStyle w:val="Heading8"/>
      <w:lvlText w:val="○"/>
      <w:lvlJc w:val="left"/>
      <w:pPr>
        <w:ind w:left="5760" w:hanging="360"/>
      </w:pPr>
      <w:rPr>
        <w:u w:val="none"/>
      </w:rPr>
    </w:lvl>
    <w:lvl w:ilvl="8">
      <w:start w:val="1"/>
      <w:numFmt w:val="bullet"/>
      <w:pStyle w:val="Heading9"/>
      <w:lvlText w:val="■"/>
      <w:lvlJc w:val="left"/>
      <w:pPr>
        <w:ind w:left="6480" w:hanging="360"/>
      </w:pPr>
      <w:rPr>
        <w:u w:val="none"/>
      </w:rPr>
    </w:lvl>
  </w:abstractNum>
  <w:abstractNum w:abstractNumId="4" w15:restartNumberingAfterBreak="0">
    <w:nsid w:val="0889262A"/>
    <w:multiLevelType w:val="multilevel"/>
    <w:tmpl w:val="8E525C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0E3C27"/>
    <w:multiLevelType w:val="multilevel"/>
    <w:tmpl w:val="D814039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D4D667F"/>
    <w:multiLevelType w:val="multilevel"/>
    <w:tmpl w:val="E72AD16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0E267C10"/>
    <w:multiLevelType w:val="multilevel"/>
    <w:tmpl w:val="6BA2AC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0041686"/>
    <w:multiLevelType w:val="multilevel"/>
    <w:tmpl w:val="809444A4"/>
    <w:lvl w:ilvl="0">
      <w:start w:val="1"/>
      <w:numFmt w:val="decimal"/>
      <w:lvlText w:val="%1."/>
      <w:lvlJc w:val="left"/>
      <w:pPr>
        <w:ind w:left="720" w:hanging="360"/>
      </w:pPr>
    </w:lvl>
    <w:lvl w:ilvl="1">
      <w:start w:val="1"/>
      <w:numFmt w:val="decimal"/>
      <w:lvlText w:val="%1.%2"/>
      <w:lvlJc w:val="left"/>
      <w:pPr>
        <w:ind w:left="851" w:hanging="426"/>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9" w15:restartNumberingAfterBreak="0">
    <w:nsid w:val="168F2DCA"/>
    <w:multiLevelType w:val="multilevel"/>
    <w:tmpl w:val="D1D098F6"/>
    <w:lvl w:ilvl="0">
      <w:start w:val="1"/>
      <w:numFmt w:val="decimal"/>
      <w:lvlText w:val="%1."/>
      <w:lvlJc w:val="left"/>
      <w:pPr>
        <w:ind w:left="720" w:hanging="360"/>
      </w:pPr>
    </w:lvl>
    <w:lvl w:ilvl="1">
      <w:start w:val="1"/>
      <w:numFmt w:val="decimal"/>
      <w:lvlText w:val="%1.%2"/>
      <w:lvlJc w:val="left"/>
      <w:pPr>
        <w:ind w:left="905" w:hanging="426"/>
      </w:pPr>
    </w:lvl>
    <w:lvl w:ilvl="2">
      <w:start w:val="1"/>
      <w:numFmt w:val="decimal"/>
      <w:lvlText w:val="%1.%2.%3"/>
      <w:lvlJc w:val="left"/>
      <w:pPr>
        <w:ind w:left="1318" w:hanging="719"/>
      </w:pPr>
    </w:lvl>
    <w:lvl w:ilvl="3">
      <w:start w:val="1"/>
      <w:numFmt w:val="decimal"/>
      <w:lvlText w:val="%1.%2.%3.%4"/>
      <w:lvlJc w:val="left"/>
      <w:pPr>
        <w:ind w:left="1797" w:hanging="1080"/>
      </w:pPr>
    </w:lvl>
    <w:lvl w:ilvl="4">
      <w:start w:val="1"/>
      <w:numFmt w:val="decimal"/>
      <w:lvlText w:val="%1.%2.%3.%4.%5"/>
      <w:lvlJc w:val="left"/>
      <w:pPr>
        <w:ind w:left="1916" w:hanging="1080"/>
      </w:pPr>
    </w:lvl>
    <w:lvl w:ilvl="5">
      <w:start w:val="1"/>
      <w:numFmt w:val="decimal"/>
      <w:lvlText w:val="%1.%2.%3.%4.%5.%6"/>
      <w:lvlJc w:val="left"/>
      <w:pPr>
        <w:ind w:left="2395" w:hanging="1440"/>
      </w:pPr>
    </w:lvl>
    <w:lvl w:ilvl="6">
      <w:start w:val="1"/>
      <w:numFmt w:val="decimal"/>
      <w:lvlText w:val="%1.%2.%3.%4.%5.%6.%7"/>
      <w:lvlJc w:val="left"/>
      <w:pPr>
        <w:ind w:left="2514" w:hanging="1440"/>
      </w:pPr>
    </w:lvl>
    <w:lvl w:ilvl="7">
      <w:start w:val="1"/>
      <w:numFmt w:val="decimal"/>
      <w:lvlText w:val="%1.%2.%3.%4.%5.%6.%7.%8"/>
      <w:lvlJc w:val="left"/>
      <w:pPr>
        <w:ind w:left="2993" w:hanging="1800"/>
      </w:pPr>
    </w:lvl>
    <w:lvl w:ilvl="8">
      <w:start w:val="1"/>
      <w:numFmt w:val="decimal"/>
      <w:lvlText w:val="%1.%2.%3.%4.%5.%6.%7.%8.%9"/>
      <w:lvlJc w:val="left"/>
      <w:pPr>
        <w:ind w:left="3472" w:hanging="2160"/>
      </w:pPr>
    </w:lvl>
  </w:abstractNum>
  <w:abstractNum w:abstractNumId="10" w15:restartNumberingAfterBreak="0">
    <w:nsid w:val="16C70AA7"/>
    <w:multiLevelType w:val="multilevel"/>
    <w:tmpl w:val="B9B004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D6262BA"/>
    <w:multiLevelType w:val="multilevel"/>
    <w:tmpl w:val="A514A0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09659A9"/>
    <w:multiLevelType w:val="multilevel"/>
    <w:tmpl w:val="DE3088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494022E"/>
    <w:multiLevelType w:val="multilevel"/>
    <w:tmpl w:val="7F623E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25002484"/>
    <w:multiLevelType w:val="multilevel"/>
    <w:tmpl w:val="37065F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8307164"/>
    <w:multiLevelType w:val="multilevel"/>
    <w:tmpl w:val="B4246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90A26CA"/>
    <w:multiLevelType w:val="multilevel"/>
    <w:tmpl w:val="A9F2271C"/>
    <w:lvl w:ilvl="0">
      <w:numFmt w:val="bullet"/>
      <w:lvlText w:val="-"/>
      <w:lvlJc w:val="left"/>
      <w:pPr>
        <w:ind w:left="2302" w:hanging="360"/>
      </w:pPr>
      <w:rPr>
        <w:rFonts w:ascii="Times New Roman" w:eastAsia="Times New Roman" w:hAnsi="Times New Roman" w:cs="Times New Roman"/>
      </w:rPr>
    </w:lvl>
    <w:lvl w:ilvl="1">
      <w:start w:val="1"/>
      <w:numFmt w:val="bullet"/>
      <w:lvlText w:val="o"/>
      <w:lvlJc w:val="left"/>
      <w:pPr>
        <w:ind w:left="3022" w:hanging="360"/>
      </w:pPr>
      <w:rPr>
        <w:rFonts w:ascii="Courier New" w:eastAsia="Courier New" w:hAnsi="Courier New" w:cs="Courier New"/>
      </w:rPr>
    </w:lvl>
    <w:lvl w:ilvl="2">
      <w:start w:val="1"/>
      <w:numFmt w:val="bullet"/>
      <w:lvlText w:val="▪"/>
      <w:lvlJc w:val="left"/>
      <w:pPr>
        <w:ind w:left="3742" w:hanging="360"/>
      </w:pPr>
      <w:rPr>
        <w:rFonts w:ascii="Noto Sans Symbols" w:eastAsia="Noto Sans Symbols" w:hAnsi="Noto Sans Symbols" w:cs="Noto Sans Symbols"/>
      </w:rPr>
    </w:lvl>
    <w:lvl w:ilvl="3">
      <w:start w:val="1"/>
      <w:numFmt w:val="bullet"/>
      <w:lvlText w:val="●"/>
      <w:lvlJc w:val="left"/>
      <w:pPr>
        <w:ind w:left="4462" w:hanging="360"/>
      </w:pPr>
      <w:rPr>
        <w:rFonts w:ascii="Noto Sans Symbols" w:eastAsia="Noto Sans Symbols" w:hAnsi="Noto Sans Symbols" w:cs="Noto Sans Symbols"/>
      </w:rPr>
    </w:lvl>
    <w:lvl w:ilvl="4">
      <w:start w:val="1"/>
      <w:numFmt w:val="bullet"/>
      <w:lvlText w:val="o"/>
      <w:lvlJc w:val="left"/>
      <w:pPr>
        <w:ind w:left="5182" w:hanging="360"/>
      </w:pPr>
      <w:rPr>
        <w:rFonts w:ascii="Courier New" w:eastAsia="Courier New" w:hAnsi="Courier New" w:cs="Courier New"/>
      </w:rPr>
    </w:lvl>
    <w:lvl w:ilvl="5">
      <w:start w:val="1"/>
      <w:numFmt w:val="bullet"/>
      <w:lvlText w:val="▪"/>
      <w:lvlJc w:val="left"/>
      <w:pPr>
        <w:ind w:left="5902" w:hanging="360"/>
      </w:pPr>
      <w:rPr>
        <w:rFonts w:ascii="Noto Sans Symbols" w:eastAsia="Noto Sans Symbols" w:hAnsi="Noto Sans Symbols" w:cs="Noto Sans Symbols"/>
      </w:rPr>
    </w:lvl>
    <w:lvl w:ilvl="6">
      <w:start w:val="1"/>
      <w:numFmt w:val="bullet"/>
      <w:lvlText w:val="●"/>
      <w:lvlJc w:val="left"/>
      <w:pPr>
        <w:ind w:left="6622" w:hanging="360"/>
      </w:pPr>
      <w:rPr>
        <w:rFonts w:ascii="Noto Sans Symbols" w:eastAsia="Noto Sans Symbols" w:hAnsi="Noto Sans Symbols" w:cs="Noto Sans Symbols"/>
      </w:rPr>
    </w:lvl>
    <w:lvl w:ilvl="7">
      <w:start w:val="1"/>
      <w:numFmt w:val="bullet"/>
      <w:lvlText w:val="o"/>
      <w:lvlJc w:val="left"/>
      <w:pPr>
        <w:ind w:left="7342" w:hanging="360"/>
      </w:pPr>
      <w:rPr>
        <w:rFonts w:ascii="Courier New" w:eastAsia="Courier New" w:hAnsi="Courier New" w:cs="Courier New"/>
      </w:rPr>
    </w:lvl>
    <w:lvl w:ilvl="8">
      <w:start w:val="1"/>
      <w:numFmt w:val="bullet"/>
      <w:lvlText w:val="▪"/>
      <w:lvlJc w:val="left"/>
      <w:pPr>
        <w:ind w:left="8062" w:hanging="360"/>
      </w:pPr>
      <w:rPr>
        <w:rFonts w:ascii="Noto Sans Symbols" w:eastAsia="Noto Sans Symbols" w:hAnsi="Noto Sans Symbols" w:cs="Noto Sans Symbols"/>
      </w:rPr>
    </w:lvl>
  </w:abstractNum>
  <w:abstractNum w:abstractNumId="17" w15:restartNumberingAfterBreak="0">
    <w:nsid w:val="2FE517FB"/>
    <w:multiLevelType w:val="multilevel"/>
    <w:tmpl w:val="3F5C21C8"/>
    <w:lvl w:ilvl="0">
      <w:start w:val="1"/>
      <w:numFmt w:val="decimal"/>
      <w:lvlText w:val="CHƯƠNG %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300165BF"/>
    <w:multiLevelType w:val="multilevel"/>
    <w:tmpl w:val="3BE65A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0027F54"/>
    <w:multiLevelType w:val="multilevel"/>
    <w:tmpl w:val="1388B9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2A356F5"/>
    <w:multiLevelType w:val="multilevel"/>
    <w:tmpl w:val="97E00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BBB3507"/>
    <w:multiLevelType w:val="multilevel"/>
    <w:tmpl w:val="F88834E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415476FF"/>
    <w:multiLevelType w:val="multilevel"/>
    <w:tmpl w:val="DA6E50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62006B7"/>
    <w:multiLevelType w:val="multilevel"/>
    <w:tmpl w:val="B1024F82"/>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1303" w:hanging="359"/>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49F74F01"/>
    <w:multiLevelType w:val="multilevel"/>
    <w:tmpl w:val="25BE6B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4A039C7"/>
    <w:multiLevelType w:val="multilevel"/>
    <w:tmpl w:val="A5A67C60"/>
    <w:lvl w:ilvl="0">
      <w:numFmt w:val="bullet"/>
      <w:lvlText w:val="-"/>
      <w:lvlJc w:val="left"/>
      <w:pPr>
        <w:ind w:left="1303" w:hanging="359"/>
      </w:pPr>
      <w:rPr>
        <w:rFonts w:ascii="Times New Roman" w:eastAsia="Times New Roman" w:hAnsi="Times New Roman" w:cs="Times New Roman"/>
      </w:rPr>
    </w:lvl>
    <w:lvl w:ilvl="1">
      <w:start w:val="1"/>
      <w:numFmt w:val="bullet"/>
      <w:lvlText w:val="o"/>
      <w:lvlJc w:val="left"/>
      <w:pPr>
        <w:ind w:left="2023" w:hanging="360"/>
      </w:pPr>
      <w:rPr>
        <w:rFonts w:ascii="Courier New" w:eastAsia="Courier New" w:hAnsi="Courier New" w:cs="Courier New"/>
      </w:rPr>
    </w:lvl>
    <w:lvl w:ilvl="2">
      <w:start w:val="1"/>
      <w:numFmt w:val="bullet"/>
      <w:lvlText w:val="▪"/>
      <w:lvlJc w:val="left"/>
      <w:pPr>
        <w:ind w:left="2743" w:hanging="360"/>
      </w:pPr>
      <w:rPr>
        <w:rFonts w:ascii="Noto Sans Symbols" w:eastAsia="Noto Sans Symbols" w:hAnsi="Noto Sans Symbols" w:cs="Noto Sans Symbols"/>
      </w:rPr>
    </w:lvl>
    <w:lvl w:ilvl="3">
      <w:start w:val="1"/>
      <w:numFmt w:val="bullet"/>
      <w:lvlText w:val="●"/>
      <w:lvlJc w:val="left"/>
      <w:pPr>
        <w:ind w:left="3463" w:hanging="360"/>
      </w:pPr>
      <w:rPr>
        <w:rFonts w:ascii="Noto Sans Symbols" w:eastAsia="Noto Sans Symbols" w:hAnsi="Noto Sans Symbols" w:cs="Noto Sans Symbols"/>
      </w:rPr>
    </w:lvl>
    <w:lvl w:ilvl="4">
      <w:start w:val="1"/>
      <w:numFmt w:val="bullet"/>
      <w:lvlText w:val="o"/>
      <w:lvlJc w:val="left"/>
      <w:pPr>
        <w:ind w:left="4183" w:hanging="360"/>
      </w:pPr>
      <w:rPr>
        <w:rFonts w:ascii="Courier New" w:eastAsia="Courier New" w:hAnsi="Courier New" w:cs="Courier New"/>
      </w:rPr>
    </w:lvl>
    <w:lvl w:ilvl="5">
      <w:start w:val="1"/>
      <w:numFmt w:val="bullet"/>
      <w:lvlText w:val="▪"/>
      <w:lvlJc w:val="left"/>
      <w:pPr>
        <w:ind w:left="4903" w:hanging="360"/>
      </w:pPr>
      <w:rPr>
        <w:rFonts w:ascii="Noto Sans Symbols" w:eastAsia="Noto Sans Symbols" w:hAnsi="Noto Sans Symbols" w:cs="Noto Sans Symbols"/>
      </w:rPr>
    </w:lvl>
    <w:lvl w:ilvl="6">
      <w:start w:val="1"/>
      <w:numFmt w:val="bullet"/>
      <w:lvlText w:val="●"/>
      <w:lvlJc w:val="left"/>
      <w:pPr>
        <w:ind w:left="5623" w:hanging="360"/>
      </w:pPr>
      <w:rPr>
        <w:rFonts w:ascii="Noto Sans Symbols" w:eastAsia="Noto Sans Symbols" w:hAnsi="Noto Sans Symbols" w:cs="Noto Sans Symbols"/>
      </w:rPr>
    </w:lvl>
    <w:lvl w:ilvl="7">
      <w:start w:val="1"/>
      <w:numFmt w:val="bullet"/>
      <w:lvlText w:val="o"/>
      <w:lvlJc w:val="left"/>
      <w:pPr>
        <w:ind w:left="6343" w:hanging="360"/>
      </w:pPr>
      <w:rPr>
        <w:rFonts w:ascii="Courier New" w:eastAsia="Courier New" w:hAnsi="Courier New" w:cs="Courier New"/>
      </w:rPr>
    </w:lvl>
    <w:lvl w:ilvl="8">
      <w:start w:val="1"/>
      <w:numFmt w:val="bullet"/>
      <w:lvlText w:val="▪"/>
      <w:lvlJc w:val="left"/>
      <w:pPr>
        <w:ind w:left="7063" w:hanging="360"/>
      </w:pPr>
      <w:rPr>
        <w:rFonts w:ascii="Noto Sans Symbols" w:eastAsia="Noto Sans Symbols" w:hAnsi="Noto Sans Symbols" w:cs="Noto Sans Symbols"/>
      </w:rPr>
    </w:lvl>
  </w:abstractNum>
  <w:abstractNum w:abstractNumId="26" w15:restartNumberingAfterBreak="0">
    <w:nsid w:val="54B15120"/>
    <w:multiLevelType w:val="multilevel"/>
    <w:tmpl w:val="E71484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5293C03"/>
    <w:multiLevelType w:val="multilevel"/>
    <w:tmpl w:val="17DE1E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AC75E00"/>
    <w:multiLevelType w:val="multilevel"/>
    <w:tmpl w:val="C6F2D9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603E66A0"/>
    <w:multiLevelType w:val="multilevel"/>
    <w:tmpl w:val="85E07B3E"/>
    <w:lvl w:ilvl="0">
      <w:start w:val="1"/>
      <w:numFmt w:val="decimal"/>
      <w:lvlText w:val="%1."/>
      <w:lvlJc w:val="left"/>
      <w:pPr>
        <w:ind w:left="720" w:hanging="360"/>
      </w:pPr>
    </w:lvl>
    <w:lvl w:ilvl="1">
      <w:start w:val="1"/>
      <w:numFmt w:val="decimal"/>
      <w:lvlText w:val="%1.%2"/>
      <w:lvlJc w:val="left"/>
      <w:pPr>
        <w:ind w:left="786" w:hanging="426"/>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30" w15:restartNumberingAfterBreak="0">
    <w:nsid w:val="60EB56E0"/>
    <w:multiLevelType w:val="multilevel"/>
    <w:tmpl w:val="4C1EA2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9497591"/>
    <w:multiLevelType w:val="multilevel"/>
    <w:tmpl w:val="1F742B4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2" w15:restartNumberingAfterBreak="0">
    <w:nsid w:val="6EB8636C"/>
    <w:multiLevelType w:val="multilevel"/>
    <w:tmpl w:val="F82094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FBD63F4"/>
    <w:multiLevelType w:val="multilevel"/>
    <w:tmpl w:val="A92EDA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70832BB9"/>
    <w:multiLevelType w:val="multilevel"/>
    <w:tmpl w:val="249E3A12"/>
    <w:lvl w:ilvl="0">
      <w:start w:val="1"/>
      <w:numFmt w:val="bullet"/>
      <w:lvlText w:val="●"/>
      <w:lvlJc w:val="left"/>
      <w:pPr>
        <w:ind w:left="1303" w:hanging="359"/>
      </w:pPr>
      <w:rPr>
        <w:rFonts w:ascii="Noto Sans Symbols" w:eastAsia="Noto Sans Symbols" w:hAnsi="Noto Sans Symbols" w:cs="Noto Sans Symbols"/>
      </w:rPr>
    </w:lvl>
    <w:lvl w:ilvl="1">
      <w:start w:val="1"/>
      <w:numFmt w:val="bullet"/>
      <w:lvlText w:val="o"/>
      <w:lvlJc w:val="left"/>
      <w:pPr>
        <w:ind w:left="2023" w:hanging="360"/>
      </w:pPr>
      <w:rPr>
        <w:rFonts w:ascii="Courier New" w:eastAsia="Courier New" w:hAnsi="Courier New" w:cs="Courier New"/>
      </w:rPr>
    </w:lvl>
    <w:lvl w:ilvl="2">
      <w:start w:val="1"/>
      <w:numFmt w:val="bullet"/>
      <w:lvlText w:val="▪"/>
      <w:lvlJc w:val="left"/>
      <w:pPr>
        <w:ind w:left="2743" w:hanging="360"/>
      </w:pPr>
      <w:rPr>
        <w:rFonts w:ascii="Noto Sans Symbols" w:eastAsia="Noto Sans Symbols" w:hAnsi="Noto Sans Symbols" w:cs="Noto Sans Symbols"/>
      </w:rPr>
    </w:lvl>
    <w:lvl w:ilvl="3">
      <w:start w:val="1"/>
      <w:numFmt w:val="bullet"/>
      <w:lvlText w:val="●"/>
      <w:lvlJc w:val="left"/>
      <w:pPr>
        <w:ind w:left="3463" w:hanging="360"/>
      </w:pPr>
      <w:rPr>
        <w:rFonts w:ascii="Noto Sans Symbols" w:eastAsia="Noto Sans Symbols" w:hAnsi="Noto Sans Symbols" w:cs="Noto Sans Symbols"/>
      </w:rPr>
    </w:lvl>
    <w:lvl w:ilvl="4">
      <w:start w:val="1"/>
      <w:numFmt w:val="bullet"/>
      <w:lvlText w:val="o"/>
      <w:lvlJc w:val="left"/>
      <w:pPr>
        <w:ind w:left="4183" w:hanging="360"/>
      </w:pPr>
      <w:rPr>
        <w:rFonts w:ascii="Courier New" w:eastAsia="Courier New" w:hAnsi="Courier New" w:cs="Courier New"/>
      </w:rPr>
    </w:lvl>
    <w:lvl w:ilvl="5">
      <w:start w:val="1"/>
      <w:numFmt w:val="bullet"/>
      <w:lvlText w:val="▪"/>
      <w:lvlJc w:val="left"/>
      <w:pPr>
        <w:ind w:left="4903" w:hanging="360"/>
      </w:pPr>
      <w:rPr>
        <w:rFonts w:ascii="Noto Sans Symbols" w:eastAsia="Noto Sans Symbols" w:hAnsi="Noto Sans Symbols" w:cs="Noto Sans Symbols"/>
      </w:rPr>
    </w:lvl>
    <w:lvl w:ilvl="6">
      <w:start w:val="1"/>
      <w:numFmt w:val="bullet"/>
      <w:lvlText w:val="●"/>
      <w:lvlJc w:val="left"/>
      <w:pPr>
        <w:ind w:left="5623" w:hanging="360"/>
      </w:pPr>
      <w:rPr>
        <w:rFonts w:ascii="Noto Sans Symbols" w:eastAsia="Noto Sans Symbols" w:hAnsi="Noto Sans Symbols" w:cs="Noto Sans Symbols"/>
      </w:rPr>
    </w:lvl>
    <w:lvl w:ilvl="7">
      <w:start w:val="1"/>
      <w:numFmt w:val="bullet"/>
      <w:lvlText w:val="o"/>
      <w:lvlJc w:val="left"/>
      <w:pPr>
        <w:ind w:left="6343" w:hanging="360"/>
      </w:pPr>
      <w:rPr>
        <w:rFonts w:ascii="Courier New" w:eastAsia="Courier New" w:hAnsi="Courier New" w:cs="Courier New"/>
      </w:rPr>
    </w:lvl>
    <w:lvl w:ilvl="8">
      <w:start w:val="1"/>
      <w:numFmt w:val="bullet"/>
      <w:lvlText w:val="▪"/>
      <w:lvlJc w:val="left"/>
      <w:pPr>
        <w:ind w:left="7063" w:hanging="360"/>
      </w:pPr>
      <w:rPr>
        <w:rFonts w:ascii="Noto Sans Symbols" w:eastAsia="Noto Sans Symbols" w:hAnsi="Noto Sans Symbols" w:cs="Noto Sans Symbols"/>
      </w:rPr>
    </w:lvl>
  </w:abstractNum>
  <w:abstractNum w:abstractNumId="35" w15:restartNumberingAfterBreak="0">
    <w:nsid w:val="775661E1"/>
    <w:multiLevelType w:val="multilevel"/>
    <w:tmpl w:val="73E6BE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7F356B1C"/>
    <w:multiLevelType w:val="multilevel"/>
    <w:tmpl w:val="AD4A66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3277919">
    <w:abstractNumId w:val="31"/>
  </w:num>
  <w:num w:numId="2" w16cid:durableId="1530990454">
    <w:abstractNumId w:val="15"/>
  </w:num>
  <w:num w:numId="3" w16cid:durableId="172306212">
    <w:abstractNumId w:val="28"/>
  </w:num>
  <w:num w:numId="4" w16cid:durableId="489685271">
    <w:abstractNumId w:val="13"/>
  </w:num>
  <w:num w:numId="5" w16cid:durableId="1376466710">
    <w:abstractNumId w:val="26"/>
  </w:num>
  <w:num w:numId="6" w16cid:durableId="165560954">
    <w:abstractNumId w:val="33"/>
  </w:num>
  <w:num w:numId="7" w16cid:durableId="823473362">
    <w:abstractNumId w:val="35"/>
  </w:num>
  <w:num w:numId="8" w16cid:durableId="937254485">
    <w:abstractNumId w:val="9"/>
  </w:num>
  <w:num w:numId="9" w16cid:durableId="105390994">
    <w:abstractNumId w:val="24"/>
  </w:num>
  <w:num w:numId="10" w16cid:durableId="934020588">
    <w:abstractNumId w:val="7"/>
  </w:num>
  <w:num w:numId="11" w16cid:durableId="1555314123">
    <w:abstractNumId w:val="2"/>
  </w:num>
  <w:num w:numId="12" w16cid:durableId="617566323">
    <w:abstractNumId w:val="20"/>
  </w:num>
  <w:num w:numId="13" w16cid:durableId="146677414">
    <w:abstractNumId w:val="11"/>
  </w:num>
  <w:num w:numId="14" w16cid:durableId="2048287580">
    <w:abstractNumId w:val="18"/>
  </w:num>
  <w:num w:numId="15" w16cid:durableId="743263808">
    <w:abstractNumId w:val="29"/>
  </w:num>
  <w:num w:numId="16" w16cid:durableId="596207268">
    <w:abstractNumId w:val="16"/>
  </w:num>
  <w:num w:numId="17" w16cid:durableId="128716052">
    <w:abstractNumId w:val="23"/>
  </w:num>
  <w:num w:numId="18" w16cid:durableId="870995306">
    <w:abstractNumId w:val="14"/>
  </w:num>
  <w:num w:numId="19" w16cid:durableId="645008245">
    <w:abstractNumId w:val="30"/>
  </w:num>
  <w:num w:numId="20" w16cid:durableId="748307971">
    <w:abstractNumId w:val="6"/>
  </w:num>
  <w:num w:numId="21" w16cid:durableId="1684013888">
    <w:abstractNumId w:val="5"/>
  </w:num>
  <w:num w:numId="22" w16cid:durableId="151066630">
    <w:abstractNumId w:val="12"/>
  </w:num>
  <w:num w:numId="23" w16cid:durableId="1947425061">
    <w:abstractNumId w:val="10"/>
  </w:num>
  <w:num w:numId="24" w16cid:durableId="822159523">
    <w:abstractNumId w:val="8"/>
  </w:num>
  <w:num w:numId="25" w16cid:durableId="1067652312">
    <w:abstractNumId w:val="32"/>
  </w:num>
  <w:num w:numId="26" w16cid:durableId="1315836238">
    <w:abstractNumId w:val="0"/>
  </w:num>
  <w:num w:numId="27" w16cid:durableId="15348166">
    <w:abstractNumId w:val="19"/>
  </w:num>
  <w:num w:numId="28" w16cid:durableId="365833736">
    <w:abstractNumId w:val="17"/>
  </w:num>
  <w:num w:numId="29" w16cid:durableId="1866601556">
    <w:abstractNumId w:val="34"/>
  </w:num>
  <w:num w:numId="30" w16cid:durableId="1439178134">
    <w:abstractNumId w:val="25"/>
  </w:num>
  <w:num w:numId="31" w16cid:durableId="1229922023">
    <w:abstractNumId w:val="1"/>
  </w:num>
  <w:num w:numId="32" w16cid:durableId="201864801">
    <w:abstractNumId w:val="21"/>
  </w:num>
  <w:num w:numId="33" w16cid:durableId="382023592">
    <w:abstractNumId w:val="22"/>
  </w:num>
  <w:num w:numId="34" w16cid:durableId="1314719611">
    <w:abstractNumId w:val="4"/>
  </w:num>
  <w:num w:numId="35" w16cid:durableId="1256326552">
    <w:abstractNumId w:val="36"/>
  </w:num>
  <w:num w:numId="36" w16cid:durableId="1777291863">
    <w:abstractNumId w:val="3"/>
  </w:num>
  <w:num w:numId="37" w16cid:durableId="642075823">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Dong Ngo">
    <w15:presenceInfo w15:providerId="Windows Live" w15:userId="936f742a10f42c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5B76"/>
    <w:rsid w:val="00233000"/>
    <w:rsid w:val="00271839"/>
    <w:rsid w:val="004B077E"/>
    <w:rsid w:val="006F3BA2"/>
    <w:rsid w:val="00845D07"/>
    <w:rsid w:val="00D45B76"/>
    <w:rsid w:val="00F31B4E"/>
    <w:rsid w:val="00F7605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E75034"/>
  <w15:docId w15:val="{A035F1DE-DD61-49FE-94E2-03F896C6DF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vi" w:eastAsia="zh-CN" w:bidi="ar-SA"/>
      </w:rPr>
    </w:rPrDefault>
    <w:pPrDefault>
      <w:pPr>
        <w:widowControl w:val="0"/>
        <w:spacing w:line="276" w:lineRule="auto"/>
        <w:ind w:left="283" w:firstLine="29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3BA2"/>
    <w:pPr>
      <w:spacing w:line="360" w:lineRule="auto"/>
      <w:ind w:left="284" w:firstLine="301"/>
    </w:pPr>
    <w:rPr>
      <w:lang w:eastAsia="en-US"/>
    </w:rPr>
  </w:style>
  <w:style w:type="paragraph" w:styleId="Heading1">
    <w:name w:val="heading 1"/>
    <w:basedOn w:val="Normal"/>
    <w:link w:val="Heading1Char"/>
    <w:uiPriority w:val="9"/>
    <w:qFormat/>
    <w:rsid w:val="00D70564"/>
    <w:pPr>
      <w:numPr>
        <w:numId w:val="36"/>
      </w:numPr>
      <w:spacing w:before="217"/>
      <w:jc w:val="center"/>
      <w:outlineLvl w:val="0"/>
    </w:pPr>
    <w:rPr>
      <w:b/>
      <w:bCs/>
      <w:sz w:val="36"/>
      <w:szCs w:val="26"/>
    </w:rPr>
  </w:style>
  <w:style w:type="paragraph" w:styleId="Heading2">
    <w:name w:val="heading 2"/>
    <w:basedOn w:val="Normal"/>
    <w:link w:val="Heading2Char"/>
    <w:uiPriority w:val="9"/>
    <w:unhideWhenUsed/>
    <w:qFormat/>
    <w:rsid w:val="00D70564"/>
    <w:pPr>
      <w:numPr>
        <w:ilvl w:val="1"/>
        <w:numId w:val="36"/>
      </w:numPr>
      <w:spacing w:before="120"/>
      <w:ind w:left="578" w:hanging="578"/>
      <w:outlineLvl w:val="1"/>
    </w:pPr>
    <w:rPr>
      <w:b/>
      <w:bCs/>
      <w:iCs/>
      <w:sz w:val="32"/>
      <w:szCs w:val="26"/>
    </w:rPr>
  </w:style>
  <w:style w:type="paragraph" w:styleId="Heading3">
    <w:name w:val="heading 3"/>
    <w:basedOn w:val="Normal"/>
    <w:next w:val="Normal"/>
    <w:link w:val="Heading3Char"/>
    <w:uiPriority w:val="9"/>
    <w:unhideWhenUsed/>
    <w:qFormat/>
    <w:rsid w:val="00D70564"/>
    <w:pPr>
      <w:keepNext/>
      <w:keepLines/>
      <w:numPr>
        <w:ilvl w:val="2"/>
        <w:numId w:val="36"/>
      </w:numPr>
      <w:jc w:val="left"/>
      <w:outlineLvl w:val="2"/>
    </w:pPr>
    <w:rPr>
      <w:b/>
      <w:lang w:val="en-US"/>
    </w:rPr>
  </w:style>
  <w:style w:type="paragraph" w:styleId="Heading4">
    <w:name w:val="heading 4"/>
    <w:basedOn w:val="Normal"/>
    <w:next w:val="Normal"/>
    <w:link w:val="Heading4Char"/>
    <w:uiPriority w:val="9"/>
    <w:unhideWhenUsed/>
    <w:qFormat/>
    <w:rsid w:val="00D70564"/>
    <w:pPr>
      <w:keepNext/>
      <w:keepLines/>
      <w:numPr>
        <w:ilvl w:val="3"/>
        <w:numId w:val="36"/>
      </w:numPr>
      <w:ind w:left="1584"/>
      <w:outlineLvl w:val="3"/>
    </w:pPr>
    <w:rPr>
      <w:b/>
      <w:i/>
      <w:szCs w:val="24"/>
    </w:rPr>
  </w:style>
  <w:style w:type="paragraph" w:styleId="Heading5">
    <w:name w:val="heading 5"/>
    <w:basedOn w:val="Normal"/>
    <w:next w:val="Normal"/>
    <w:uiPriority w:val="9"/>
    <w:semiHidden/>
    <w:unhideWhenUsed/>
    <w:qFormat/>
    <w:pPr>
      <w:keepNext/>
      <w:keepLines/>
      <w:numPr>
        <w:ilvl w:val="4"/>
        <w:numId w:val="36"/>
      </w:numPr>
      <w:spacing w:before="220" w:after="40"/>
      <w:outlineLvl w:val="4"/>
    </w:pPr>
    <w:rPr>
      <w:b/>
      <w:sz w:val="22"/>
      <w:szCs w:val="22"/>
    </w:rPr>
  </w:style>
  <w:style w:type="paragraph" w:styleId="Heading6">
    <w:name w:val="heading 6"/>
    <w:basedOn w:val="Normal"/>
    <w:next w:val="Normal"/>
    <w:uiPriority w:val="9"/>
    <w:semiHidden/>
    <w:unhideWhenUsed/>
    <w:qFormat/>
    <w:pPr>
      <w:keepNext/>
      <w:keepLines/>
      <w:numPr>
        <w:ilvl w:val="5"/>
        <w:numId w:val="36"/>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CA1132"/>
    <w:pPr>
      <w:keepNext/>
      <w:keepLines/>
      <w:numPr>
        <w:ilvl w:val="6"/>
        <w:numId w:val="3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A1132"/>
    <w:pPr>
      <w:keepNext/>
      <w:keepLines/>
      <w:numPr>
        <w:ilvl w:val="7"/>
        <w:numId w:val="3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A1132"/>
    <w:pPr>
      <w:keepNext/>
      <w:keepLines/>
      <w:numPr>
        <w:ilvl w:val="8"/>
        <w:numId w:val="3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61"/>
      <w:ind w:left="2222" w:right="1967"/>
      <w:jc w:val="center"/>
    </w:pPr>
    <w:rPr>
      <w:b/>
      <w:bCs/>
      <w:sz w:val="32"/>
      <w:szCs w:val="32"/>
    </w:rPr>
  </w:style>
  <w:style w:type="paragraph" w:styleId="BodyText">
    <w:name w:val="Body Text"/>
    <w:basedOn w:val="Normal"/>
    <w:uiPriority w:val="1"/>
    <w:qFormat/>
    <w:pPr>
      <w:spacing w:before="210"/>
      <w:ind w:left="2491" w:hanging="452"/>
    </w:pPr>
    <w:rPr>
      <w:sz w:val="26"/>
      <w:szCs w:val="26"/>
    </w:rPr>
  </w:style>
  <w:style w:type="paragraph" w:styleId="ListParagraph">
    <w:name w:val="List Paragraph"/>
    <w:basedOn w:val="Normal"/>
    <w:uiPriority w:val="1"/>
    <w:qFormat/>
    <w:pPr>
      <w:spacing w:before="210"/>
      <w:ind w:left="2491" w:hanging="452"/>
    </w:pPr>
  </w:style>
  <w:style w:type="paragraph" w:customStyle="1" w:styleId="TableParagraph">
    <w:name w:val="Table Paragraph"/>
    <w:basedOn w:val="Normal"/>
    <w:uiPriority w:val="1"/>
    <w:qFormat/>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character" w:customStyle="1" w:styleId="Heading2Char">
    <w:name w:val="Heading 2 Char"/>
    <w:basedOn w:val="DefaultParagraphFont"/>
    <w:link w:val="Heading2"/>
    <w:uiPriority w:val="9"/>
    <w:rsid w:val="00D70564"/>
    <w:rPr>
      <w:b/>
      <w:bCs/>
      <w:iCs/>
      <w:sz w:val="32"/>
      <w:szCs w:val="26"/>
      <w:lang w:eastAsia="en-US"/>
    </w:rPr>
  </w:style>
  <w:style w:type="character" w:customStyle="1" w:styleId="Heading3Char">
    <w:name w:val="Heading 3 Char"/>
    <w:basedOn w:val="DefaultParagraphFont"/>
    <w:link w:val="Heading3"/>
    <w:uiPriority w:val="9"/>
    <w:rsid w:val="00D70564"/>
    <w:rPr>
      <w:b/>
      <w:lang w:val="en-US" w:eastAsia="en-US"/>
    </w:rPr>
  </w:style>
  <w:style w:type="paragraph" w:styleId="NormalWeb">
    <w:name w:val="Normal (Web)"/>
    <w:basedOn w:val="Normal"/>
    <w:uiPriority w:val="99"/>
    <w:unhideWhenUsed/>
    <w:rsid w:val="00582F17"/>
    <w:pPr>
      <w:widowControl/>
      <w:spacing w:before="100" w:beforeAutospacing="1" w:after="100" w:afterAutospacing="1" w:line="240" w:lineRule="auto"/>
      <w:ind w:left="0" w:firstLine="0"/>
      <w:jc w:val="left"/>
    </w:pPr>
    <w:rPr>
      <w:sz w:val="24"/>
      <w:szCs w:val="24"/>
      <w:lang w:val="en-US" w:eastAsia="zh-CN"/>
    </w:rPr>
  </w:style>
  <w:style w:type="paragraph" w:styleId="Header">
    <w:name w:val="header"/>
    <w:basedOn w:val="Normal"/>
    <w:link w:val="HeaderChar"/>
    <w:uiPriority w:val="99"/>
    <w:unhideWhenUsed/>
    <w:rsid w:val="008B135A"/>
    <w:pPr>
      <w:tabs>
        <w:tab w:val="center" w:pos="4680"/>
        <w:tab w:val="right" w:pos="9360"/>
      </w:tabs>
      <w:spacing w:line="240" w:lineRule="auto"/>
    </w:pPr>
  </w:style>
  <w:style w:type="character" w:customStyle="1" w:styleId="HeaderChar">
    <w:name w:val="Header Char"/>
    <w:basedOn w:val="DefaultParagraphFont"/>
    <w:link w:val="Header"/>
    <w:uiPriority w:val="99"/>
    <w:rsid w:val="008B135A"/>
    <w:rPr>
      <w:lang w:eastAsia="en-US"/>
    </w:rPr>
  </w:style>
  <w:style w:type="paragraph" w:styleId="Footer">
    <w:name w:val="footer"/>
    <w:basedOn w:val="Normal"/>
    <w:link w:val="FooterChar"/>
    <w:uiPriority w:val="99"/>
    <w:unhideWhenUsed/>
    <w:rsid w:val="008B135A"/>
    <w:pPr>
      <w:tabs>
        <w:tab w:val="center" w:pos="4680"/>
        <w:tab w:val="right" w:pos="9360"/>
      </w:tabs>
      <w:spacing w:line="240" w:lineRule="auto"/>
    </w:pPr>
  </w:style>
  <w:style w:type="character" w:customStyle="1" w:styleId="FooterChar">
    <w:name w:val="Footer Char"/>
    <w:basedOn w:val="DefaultParagraphFont"/>
    <w:link w:val="Footer"/>
    <w:uiPriority w:val="99"/>
    <w:rsid w:val="008B135A"/>
    <w:rPr>
      <w:lang w:eastAsia="en-US"/>
    </w:rPr>
  </w:style>
  <w:style w:type="paragraph" w:styleId="Caption">
    <w:name w:val="caption"/>
    <w:basedOn w:val="Normal"/>
    <w:next w:val="Normal"/>
    <w:uiPriority w:val="35"/>
    <w:unhideWhenUsed/>
    <w:qFormat/>
    <w:rsid w:val="007C0207"/>
    <w:pPr>
      <w:spacing w:after="200"/>
      <w:jc w:val="center"/>
    </w:pPr>
    <w:rPr>
      <w:iCs/>
      <w:color w:val="000000" w:themeColor="text1"/>
      <w:sz w:val="24"/>
      <w:szCs w:val="18"/>
    </w:rPr>
  </w:style>
  <w:style w:type="character" w:styleId="SubtleEmphasis">
    <w:name w:val="Subtle Emphasis"/>
    <w:basedOn w:val="DefaultParagraphFont"/>
    <w:uiPriority w:val="19"/>
    <w:qFormat/>
    <w:rsid w:val="00F9111C"/>
    <w:rPr>
      <w:i/>
      <w:iCs/>
      <w:color w:val="404040" w:themeColor="text1" w:themeTint="BF"/>
    </w:rPr>
  </w:style>
  <w:style w:type="character" w:styleId="Emphasis">
    <w:name w:val="Emphasis"/>
    <w:basedOn w:val="DefaultParagraphFont"/>
    <w:uiPriority w:val="20"/>
    <w:qFormat/>
    <w:rsid w:val="00FC0E64"/>
    <w:rPr>
      <w:i/>
      <w:iCs/>
    </w:rPr>
  </w:style>
  <w:style w:type="character" w:customStyle="1" w:styleId="Heading4Char">
    <w:name w:val="Heading 4 Char"/>
    <w:basedOn w:val="DefaultParagraphFont"/>
    <w:link w:val="Heading4"/>
    <w:uiPriority w:val="9"/>
    <w:rsid w:val="00D70564"/>
    <w:rPr>
      <w:b/>
      <w:i/>
      <w:szCs w:val="24"/>
      <w:lang w:eastAsia="en-US"/>
    </w:rPr>
  </w:style>
  <w:style w:type="table" w:customStyle="1" w:styleId="Style43">
    <w:name w:val="_Style 43"/>
    <w:basedOn w:val="TableNormal"/>
    <w:qFormat/>
    <w:rsid w:val="00D8043D"/>
    <w:pPr>
      <w:widowControl/>
      <w:spacing w:line="240" w:lineRule="auto"/>
      <w:ind w:left="0" w:firstLine="0"/>
      <w:jc w:val="left"/>
    </w:pPr>
    <w:rPr>
      <w:rFonts w:eastAsia="SimSun"/>
      <w:sz w:val="20"/>
      <w:szCs w:val="20"/>
      <w:lang w:val="en-US" w:eastAsia="en-US"/>
    </w:rPr>
    <w:tblPr>
      <w:tblCellMar>
        <w:top w:w="100" w:type="dxa"/>
        <w:left w:w="100" w:type="dxa"/>
        <w:bottom w:w="100" w:type="dxa"/>
        <w:right w:w="100" w:type="dxa"/>
      </w:tblCellMar>
    </w:tblPr>
  </w:style>
  <w:style w:type="table" w:styleId="TableGrid">
    <w:name w:val="Table Grid"/>
    <w:basedOn w:val="TableNormal"/>
    <w:uiPriority w:val="39"/>
    <w:rsid w:val="008407E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CurrentList1">
    <w:name w:val="Current List1"/>
    <w:uiPriority w:val="99"/>
    <w:rsid w:val="00283E9D"/>
  </w:style>
  <w:style w:type="character" w:customStyle="1" w:styleId="Heading1Char">
    <w:name w:val="Heading 1 Char"/>
    <w:basedOn w:val="DefaultParagraphFont"/>
    <w:link w:val="Heading1"/>
    <w:uiPriority w:val="9"/>
    <w:rsid w:val="00D70564"/>
    <w:rPr>
      <w:b/>
      <w:bCs/>
      <w:sz w:val="36"/>
      <w:szCs w:val="26"/>
      <w:lang w:eastAsia="en-US"/>
    </w:rPr>
  </w:style>
  <w:style w:type="paragraph" w:styleId="TOCHeading">
    <w:name w:val="TOC Heading"/>
    <w:basedOn w:val="Heading1"/>
    <w:next w:val="Normal"/>
    <w:uiPriority w:val="39"/>
    <w:unhideWhenUsed/>
    <w:qFormat/>
    <w:rsid w:val="00A31012"/>
    <w:pPr>
      <w:keepNext/>
      <w:keepLines/>
      <w:widowControl/>
      <w:spacing w:before="240" w:line="259" w:lineRule="auto"/>
      <w:ind w:left="0" w:firstLine="0"/>
      <w:jc w:val="left"/>
      <w:outlineLvl w:val="9"/>
    </w:pPr>
    <w:rPr>
      <w:rFonts w:asciiTheme="majorHAnsi" w:eastAsiaTheme="majorEastAsia" w:hAnsiTheme="majorHAnsi" w:cstheme="majorBidi"/>
      <w:b w:val="0"/>
      <w:bCs w:val="0"/>
      <w:color w:val="365F91" w:themeColor="accent1" w:themeShade="BF"/>
      <w:szCs w:val="32"/>
      <w:lang w:val="en-US"/>
    </w:rPr>
  </w:style>
  <w:style w:type="paragraph" w:styleId="TOC1">
    <w:name w:val="toc 1"/>
    <w:basedOn w:val="Normal"/>
    <w:next w:val="Normal"/>
    <w:autoRedefine/>
    <w:uiPriority w:val="39"/>
    <w:unhideWhenUsed/>
    <w:rsid w:val="00A31012"/>
    <w:pPr>
      <w:spacing w:after="100"/>
      <w:ind w:left="0"/>
    </w:pPr>
  </w:style>
  <w:style w:type="paragraph" w:styleId="TOC2">
    <w:name w:val="toc 2"/>
    <w:basedOn w:val="Normal"/>
    <w:next w:val="Normal"/>
    <w:autoRedefine/>
    <w:uiPriority w:val="39"/>
    <w:unhideWhenUsed/>
    <w:rsid w:val="00A31012"/>
    <w:pPr>
      <w:spacing w:after="100"/>
      <w:ind w:left="280"/>
    </w:pPr>
  </w:style>
  <w:style w:type="paragraph" w:styleId="TOC3">
    <w:name w:val="toc 3"/>
    <w:basedOn w:val="Normal"/>
    <w:next w:val="Normal"/>
    <w:autoRedefine/>
    <w:uiPriority w:val="39"/>
    <w:unhideWhenUsed/>
    <w:rsid w:val="00A31012"/>
    <w:pPr>
      <w:spacing w:after="100"/>
      <w:ind w:left="560"/>
    </w:pPr>
  </w:style>
  <w:style w:type="paragraph" w:styleId="TOC4">
    <w:name w:val="toc 4"/>
    <w:basedOn w:val="Normal"/>
    <w:next w:val="Normal"/>
    <w:autoRedefine/>
    <w:uiPriority w:val="39"/>
    <w:unhideWhenUsed/>
    <w:rsid w:val="00A31012"/>
    <w:pPr>
      <w:widowControl/>
      <w:spacing w:after="100" w:line="259" w:lineRule="auto"/>
      <w:ind w:left="660" w:firstLine="0"/>
      <w:jc w:val="left"/>
    </w:pPr>
    <w:rPr>
      <w:rFonts w:asciiTheme="minorHAnsi" w:eastAsiaTheme="minorEastAsia" w:hAnsiTheme="minorHAnsi" w:cstheme="minorBidi"/>
      <w:kern w:val="2"/>
      <w:sz w:val="22"/>
      <w:szCs w:val="22"/>
      <w:lang w:val="en-US" w:eastAsia="zh-CN"/>
    </w:rPr>
  </w:style>
  <w:style w:type="paragraph" w:styleId="TOC5">
    <w:name w:val="toc 5"/>
    <w:basedOn w:val="Normal"/>
    <w:next w:val="Normal"/>
    <w:autoRedefine/>
    <w:uiPriority w:val="39"/>
    <w:unhideWhenUsed/>
    <w:rsid w:val="00A31012"/>
    <w:pPr>
      <w:widowControl/>
      <w:spacing w:after="100" w:line="259" w:lineRule="auto"/>
      <w:ind w:left="880" w:firstLine="0"/>
      <w:jc w:val="left"/>
    </w:pPr>
    <w:rPr>
      <w:rFonts w:asciiTheme="minorHAnsi" w:eastAsiaTheme="minorEastAsia" w:hAnsiTheme="minorHAnsi" w:cstheme="minorBidi"/>
      <w:kern w:val="2"/>
      <w:sz w:val="22"/>
      <w:szCs w:val="22"/>
      <w:lang w:val="en-US" w:eastAsia="zh-CN"/>
    </w:rPr>
  </w:style>
  <w:style w:type="paragraph" w:styleId="TOC6">
    <w:name w:val="toc 6"/>
    <w:basedOn w:val="Normal"/>
    <w:next w:val="Normal"/>
    <w:autoRedefine/>
    <w:uiPriority w:val="39"/>
    <w:unhideWhenUsed/>
    <w:rsid w:val="00A31012"/>
    <w:pPr>
      <w:widowControl/>
      <w:spacing w:after="100" w:line="259" w:lineRule="auto"/>
      <w:ind w:left="1100" w:firstLine="0"/>
      <w:jc w:val="left"/>
    </w:pPr>
    <w:rPr>
      <w:rFonts w:asciiTheme="minorHAnsi" w:eastAsiaTheme="minorEastAsia" w:hAnsiTheme="minorHAnsi" w:cstheme="minorBidi"/>
      <w:kern w:val="2"/>
      <w:sz w:val="22"/>
      <w:szCs w:val="22"/>
      <w:lang w:val="en-US" w:eastAsia="zh-CN"/>
    </w:rPr>
  </w:style>
  <w:style w:type="paragraph" w:styleId="TOC7">
    <w:name w:val="toc 7"/>
    <w:basedOn w:val="Normal"/>
    <w:next w:val="Normal"/>
    <w:autoRedefine/>
    <w:uiPriority w:val="39"/>
    <w:unhideWhenUsed/>
    <w:rsid w:val="00A31012"/>
    <w:pPr>
      <w:widowControl/>
      <w:spacing w:after="100" w:line="259" w:lineRule="auto"/>
      <w:ind w:left="1320" w:firstLine="0"/>
      <w:jc w:val="left"/>
    </w:pPr>
    <w:rPr>
      <w:rFonts w:asciiTheme="minorHAnsi" w:eastAsiaTheme="minorEastAsia" w:hAnsiTheme="minorHAnsi" w:cstheme="minorBidi"/>
      <w:kern w:val="2"/>
      <w:sz w:val="22"/>
      <w:szCs w:val="22"/>
      <w:lang w:val="en-US" w:eastAsia="zh-CN"/>
    </w:rPr>
  </w:style>
  <w:style w:type="paragraph" w:styleId="TOC8">
    <w:name w:val="toc 8"/>
    <w:basedOn w:val="Normal"/>
    <w:next w:val="Normal"/>
    <w:autoRedefine/>
    <w:uiPriority w:val="39"/>
    <w:unhideWhenUsed/>
    <w:rsid w:val="00A31012"/>
    <w:pPr>
      <w:widowControl/>
      <w:spacing w:after="100" w:line="259" w:lineRule="auto"/>
      <w:ind w:left="1540" w:firstLine="0"/>
      <w:jc w:val="left"/>
    </w:pPr>
    <w:rPr>
      <w:rFonts w:asciiTheme="minorHAnsi" w:eastAsiaTheme="minorEastAsia" w:hAnsiTheme="minorHAnsi" w:cstheme="minorBidi"/>
      <w:kern w:val="2"/>
      <w:sz w:val="22"/>
      <w:szCs w:val="22"/>
      <w:lang w:val="en-US" w:eastAsia="zh-CN"/>
    </w:rPr>
  </w:style>
  <w:style w:type="paragraph" w:styleId="TOC9">
    <w:name w:val="toc 9"/>
    <w:basedOn w:val="Normal"/>
    <w:next w:val="Normal"/>
    <w:autoRedefine/>
    <w:uiPriority w:val="39"/>
    <w:unhideWhenUsed/>
    <w:rsid w:val="00A31012"/>
    <w:pPr>
      <w:widowControl/>
      <w:spacing w:after="100" w:line="259" w:lineRule="auto"/>
      <w:ind w:left="1760" w:firstLine="0"/>
      <w:jc w:val="left"/>
    </w:pPr>
    <w:rPr>
      <w:rFonts w:asciiTheme="minorHAnsi" w:eastAsiaTheme="minorEastAsia" w:hAnsiTheme="minorHAnsi" w:cstheme="minorBidi"/>
      <w:kern w:val="2"/>
      <w:sz w:val="22"/>
      <w:szCs w:val="22"/>
      <w:lang w:val="en-US" w:eastAsia="zh-CN"/>
    </w:rPr>
  </w:style>
  <w:style w:type="character" w:styleId="Hyperlink">
    <w:name w:val="Hyperlink"/>
    <w:basedOn w:val="DefaultParagraphFont"/>
    <w:uiPriority w:val="99"/>
    <w:unhideWhenUsed/>
    <w:rsid w:val="00A31012"/>
    <w:rPr>
      <w:color w:val="0000FF" w:themeColor="hyperlink"/>
      <w:u w:val="single"/>
    </w:rPr>
  </w:style>
  <w:style w:type="character" w:styleId="UnresolvedMention">
    <w:name w:val="Unresolved Mention"/>
    <w:basedOn w:val="DefaultParagraphFont"/>
    <w:uiPriority w:val="99"/>
    <w:semiHidden/>
    <w:unhideWhenUsed/>
    <w:rsid w:val="00A31012"/>
    <w:rPr>
      <w:color w:val="605E5C"/>
      <w:shd w:val="clear" w:color="auto" w:fill="E1DFDD"/>
    </w:rPr>
  </w:style>
  <w:style w:type="paragraph" w:styleId="TableofFigures">
    <w:name w:val="table of figures"/>
    <w:basedOn w:val="Normal"/>
    <w:next w:val="Normal"/>
    <w:uiPriority w:val="99"/>
    <w:unhideWhenUsed/>
    <w:rsid w:val="008C224E"/>
    <w:pPr>
      <w:ind w:left="0"/>
    </w:pPr>
  </w:style>
  <w:style w:type="character" w:customStyle="1" w:styleId="Heading7Char">
    <w:name w:val="Heading 7 Char"/>
    <w:basedOn w:val="DefaultParagraphFont"/>
    <w:link w:val="Heading7"/>
    <w:uiPriority w:val="9"/>
    <w:semiHidden/>
    <w:rsid w:val="00CA1132"/>
    <w:rPr>
      <w:rFonts w:asciiTheme="majorHAnsi" w:eastAsiaTheme="majorEastAsia" w:hAnsiTheme="majorHAnsi" w:cstheme="majorBidi"/>
      <w:i/>
      <w:iCs/>
      <w:color w:val="243F60" w:themeColor="accent1" w:themeShade="7F"/>
      <w:lang w:eastAsia="en-US"/>
    </w:rPr>
  </w:style>
  <w:style w:type="character" w:customStyle="1" w:styleId="Heading8Char">
    <w:name w:val="Heading 8 Char"/>
    <w:basedOn w:val="DefaultParagraphFont"/>
    <w:link w:val="Heading8"/>
    <w:uiPriority w:val="9"/>
    <w:semiHidden/>
    <w:rsid w:val="00CA1132"/>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semiHidden/>
    <w:rsid w:val="00CA1132"/>
    <w:rPr>
      <w:rFonts w:asciiTheme="majorHAnsi" w:eastAsiaTheme="majorEastAsia" w:hAnsiTheme="majorHAnsi" w:cstheme="majorBidi"/>
      <w:i/>
      <w:iCs/>
      <w:color w:val="272727" w:themeColor="text1" w:themeTint="D8"/>
      <w:sz w:val="21"/>
      <w:szCs w:val="21"/>
      <w:lang w:eastAsia="en-US"/>
    </w:rPr>
  </w:style>
  <w:style w:type="paragraph" w:styleId="Revision">
    <w:name w:val="Revision"/>
    <w:hidden/>
    <w:uiPriority w:val="99"/>
    <w:semiHidden/>
    <w:rsid w:val="00161B83"/>
    <w:pPr>
      <w:widowControl/>
      <w:spacing w:line="240" w:lineRule="auto"/>
      <w:ind w:left="0" w:firstLine="0"/>
      <w:jc w:val="left"/>
    </w:pPr>
    <w:rPr>
      <w:lang w:eastAsia="en-US"/>
    </w:rPr>
  </w:style>
  <w:style w:type="character" w:styleId="CommentReference">
    <w:name w:val="annotation reference"/>
    <w:basedOn w:val="DefaultParagraphFont"/>
    <w:uiPriority w:val="99"/>
    <w:semiHidden/>
    <w:unhideWhenUsed/>
    <w:rsid w:val="009B70E0"/>
    <w:rPr>
      <w:sz w:val="16"/>
      <w:szCs w:val="16"/>
    </w:rPr>
  </w:style>
  <w:style w:type="paragraph" w:styleId="CommentText">
    <w:name w:val="annotation text"/>
    <w:basedOn w:val="Normal"/>
    <w:link w:val="CommentTextChar"/>
    <w:uiPriority w:val="99"/>
    <w:semiHidden/>
    <w:unhideWhenUsed/>
    <w:rsid w:val="009B70E0"/>
    <w:pPr>
      <w:spacing w:line="240" w:lineRule="auto"/>
    </w:pPr>
    <w:rPr>
      <w:sz w:val="20"/>
      <w:szCs w:val="20"/>
    </w:rPr>
  </w:style>
  <w:style w:type="character" w:customStyle="1" w:styleId="CommentTextChar">
    <w:name w:val="Comment Text Char"/>
    <w:basedOn w:val="DefaultParagraphFont"/>
    <w:link w:val="CommentText"/>
    <w:uiPriority w:val="99"/>
    <w:semiHidden/>
    <w:rsid w:val="009B70E0"/>
    <w:rPr>
      <w:sz w:val="20"/>
      <w:szCs w:val="20"/>
      <w:lang w:eastAsia="en-US"/>
    </w:rPr>
  </w:style>
  <w:style w:type="paragraph" w:styleId="CommentSubject">
    <w:name w:val="annotation subject"/>
    <w:basedOn w:val="CommentText"/>
    <w:next w:val="CommentText"/>
    <w:link w:val="CommentSubjectChar"/>
    <w:uiPriority w:val="99"/>
    <w:semiHidden/>
    <w:unhideWhenUsed/>
    <w:rsid w:val="009B70E0"/>
    <w:rPr>
      <w:b/>
      <w:bCs/>
    </w:rPr>
  </w:style>
  <w:style w:type="character" w:customStyle="1" w:styleId="CommentSubjectChar">
    <w:name w:val="Comment Subject Char"/>
    <w:basedOn w:val="CommentTextChar"/>
    <w:link w:val="CommentSubject"/>
    <w:uiPriority w:val="99"/>
    <w:semiHidden/>
    <w:rsid w:val="009B70E0"/>
    <w:rPr>
      <w:b/>
      <w:bCs/>
      <w:sz w:val="20"/>
      <w:szCs w:val="20"/>
      <w:lang w:eastAsia="en-US"/>
    </w:rPr>
  </w:style>
  <w:style w:type="character" w:styleId="Strong">
    <w:name w:val="Strong"/>
    <w:basedOn w:val="DefaultParagraphFont"/>
    <w:uiPriority w:val="22"/>
    <w:qFormat/>
    <w:rsid w:val="001A4283"/>
    <w:rPr>
      <w:b/>
      <w:bCs/>
    </w:rPr>
  </w:style>
  <w:style w:type="character" w:styleId="HTMLCode">
    <w:name w:val="HTML Code"/>
    <w:basedOn w:val="DefaultParagraphFont"/>
    <w:uiPriority w:val="99"/>
    <w:semiHidden/>
    <w:unhideWhenUsed/>
    <w:rsid w:val="001A4283"/>
    <w:rPr>
      <w:rFonts w:ascii="Courier New" w:eastAsia="Times New Roman" w:hAnsi="Courier New" w:cs="Courier New"/>
      <w:sz w:val="20"/>
      <w:szCs w:val="20"/>
    </w:rPr>
  </w:style>
  <w:style w:type="table" w:customStyle="1" w:styleId="af5">
    <w:basedOn w:val="TableNormal"/>
    <w:pPr>
      <w:widowControl/>
      <w:spacing w:line="240" w:lineRule="auto"/>
      <w:ind w:left="0" w:firstLine="0"/>
      <w:jc w:val="left"/>
    </w:pPr>
    <w:rPr>
      <w:sz w:val="20"/>
      <w:szCs w:val="20"/>
    </w:rPr>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pPr>
      <w:widowControl/>
      <w:spacing w:line="240" w:lineRule="auto"/>
      <w:ind w:left="0" w:firstLine="0"/>
      <w:jc w:val="left"/>
    </w:pPr>
    <w:rPr>
      <w:sz w:val="20"/>
      <w:szCs w:val="20"/>
    </w:r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microsoft.com/office/2011/relationships/people" Target="people.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XCrEER1QUZEwwBUxwoWnjM6kE5g==">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OABqQQo1c3VnZ2VzdElkSW1wb3J0NjZkMjgyNzItY2M0MC00ZDJmLWI2MjgtMWI1Zjc2NTY1M2E3XzESCERvbmcgTmdvciExaHFPOVV4YmhJQUw3Q0RTYW8wdEQ3UXJmRXM5a2txen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8317C78-4A4F-4376-B1C7-F3A2207738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87</Pages>
  <Words>7881</Words>
  <Characters>44923</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truong trinh</dc:creator>
  <cp:lastModifiedBy>Dong Ngo</cp:lastModifiedBy>
  <cp:revision>3</cp:revision>
  <dcterms:created xsi:type="dcterms:W3CDTF">2024-04-23T15:56:00Z</dcterms:created>
  <dcterms:modified xsi:type="dcterms:W3CDTF">2024-12-23T14:18:00Z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2024-04-02T00:00:00Z</vt:filetime>
  </property>
  <property fmtid="{D5CDD505-2E9C-101B-9397-08002B2CF9AE}" pid="3" name="Creator">
    <vt:lpwstr>Microsoft® Word 2016</vt:lpwstr>
  </property>
  <property fmtid="{D5CDD505-2E9C-101B-9397-08002B2CF9AE}" pid="4" name="LastSaved">
    <vt:filetime>2024-04-23T00:00:00Z</vt:filetime>
  </property>
  <property fmtid="{D5CDD505-2E9C-101B-9397-08002B2CF9AE}" pid="5" name="Producer">
    <vt:lpwstr>3-Heights(TM) PDF Security Shell 4.8.25.2 (http://www.pdf-tools.com)</vt:lpwstr>
  </property>
</Properties>
</file>